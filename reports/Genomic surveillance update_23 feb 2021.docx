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0CBAE8" w14:textId="77777777" w:rsidR="004A2CB0" w:rsidRDefault="004A2CB0" w:rsidP="004A2CB0">
      <w:pPr>
        <w:jc w:val="center"/>
        <w:rPr>
          <w:b/>
          <w:lang w:val="en-GB"/>
        </w:rPr>
      </w:pPr>
    </w:p>
    <w:p w14:paraId="7A6B3D01" w14:textId="7055CF64" w:rsidR="00A9204E" w:rsidRPr="00A6571D" w:rsidRDefault="00DA1E02" w:rsidP="004A2CB0">
      <w:pPr>
        <w:jc w:val="center"/>
        <w:rPr>
          <w:b/>
          <w:sz w:val="36"/>
          <w:lang w:val="en-GB"/>
        </w:rPr>
      </w:pPr>
      <w:r w:rsidRPr="00A6571D">
        <w:rPr>
          <w:b/>
          <w:sz w:val="36"/>
          <w:lang w:val="en-GB"/>
        </w:rPr>
        <w:t>Genomic surveillance of SARS-CoV-2 in Belgium</w:t>
      </w:r>
    </w:p>
    <w:p w14:paraId="2702341A" w14:textId="7F1812F0" w:rsidR="00A6571D" w:rsidRPr="00A6571D" w:rsidRDefault="00A6571D" w:rsidP="004A2CB0">
      <w:pPr>
        <w:jc w:val="center"/>
        <w:rPr>
          <w:lang w:val="en-GB"/>
        </w:rPr>
      </w:pPr>
      <w:r w:rsidRPr="00A6571D">
        <w:rPr>
          <w:lang w:val="en-GB"/>
        </w:rPr>
        <w:t>Report of the National Reference Laboratory (UZ Leuven &amp; KU Leuven)</w:t>
      </w:r>
    </w:p>
    <w:p w14:paraId="7F1050B0" w14:textId="77777777" w:rsidR="00DA1E02" w:rsidRPr="004A2CB0" w:rsidRDefault="00DA1E02" w:rsidP="004A2CB0">
      <w:pPr>
        <w:jc w:val="center"/>
        <w:rPr>
          <w:b/>
          <w:lang w:val="en-GB"/>
        </w:rPr>
      </w:pPr>
    </w:p>
    <w:p w14:paraId="0804BAB0" w14:textId="196B888C" w:rsidR="00A6571D" w:rsidRDefault="00A00649" w:rsidP="004A2CB0">
      <w:pPr>
        <w:jc w:val="center"/>
        <w:rPr>
          <w:b/>
          <w:lang w:val="en-GB"/>
        </w:rPr>
      </w:pPr>
      <w:r>
        <w:rPr>
          <w:b/>
          <w:lang w:val="en-GB"/>
        </w:rPr>
        <w:t xml:space="preserve">Situation update </w:t>
      </w:r>
      <w:r w:rsidR="00FC097B">
        <w:rPr>
          <w:b/>
          <w:lang w:val="en-GB"/>
        </w:rPr>
        <w:t>–</w:t>
      </w:r>
      <w:r w:rsidR="00A6571D">
        <w:rPr>
          <w:b/>
          <w:lang w:val="en-GB"/>
        </w:rPr>
        <w:t xml:space="preserve"> </w:t>
      </w:r>
      <w:r w:rsidR="00C1260D">
        <w:rPr>
          <w:b/>
          <w:lang w:val="en-GB"/>
        </w:rPr>
        <w:t>23</w:t>
      </w:r>
      <w:r w:rsidR="00B5536D" w:rsidRPr="00B5536D">
        <w:rPr>
          <w:b/>
          <w:vertAlign w:val="superscript"/>
          <w:lang w:val="en-GB"/>
        </w:rPr>
        <w:t>th</w:t>
      </w:r>
      <w:r w:rsidR="00B5536D">
        <w:rPr>
          <w:b/>
          <w:lang w:val="en-GB"/>
        </w:rPr>
        <w:t xml:space="preserve"> </w:t>
      </w:r>
      <w:r w:rsidR="00FC097B">
        <w:rPr>
          <w:b/>
          <w:lang w:val="en-GB"/>
        </w:rPr>
        <w:t>of February</w:t>
      </w:r>
      <w:r w:rsidR="00DA1E02" w:rsidRPr="00A6571D">
        <w:rPr>
          <w:b/>
          <w:lang w:val="en-GB"/>
        </w:rPr>
        <w:t xml:space="preserve"> 2021</w:t>
      </w:r>
      <w:r w:rsidR="00B70922" w:rsidRPr="00A6571D">
        <w:rPr>
          <w:b/>
          <w:lang w:val="en-GB"/>
        </w:rPr>
        <w:t xml:space="preserve"> </w:t>
      </w:r>
    </w:p>
    <w:p w14:paraId="179443E9" w14:textId="041EB346" w:rsidR="00DA1E02" w:rsidRPr="00F4468A" w:rsidRDefault="00B70922" w:rsidP="004A2CB0">
      <w:pPr>
        <w:jc w:val="center"/>
        <w:rPr>
          <w:b/>
          <w:lang w:val="en-GB"/>
        </w:rPr>
      </w:pPr>
      <w:r w:rsidRPr="00A6571D">
        <w:rPr>
          <w:b/>
          <w:lang w:val="en-GB"/>
        </w:rPr>
        <w:t>(report</w:t>
      </w:r>
      <w:r w:rsidR="00E43EC3" w:rsidRPr="00A6571D">
        <w:rPr>
          <w:b/>
          <w:lang w:val="en-GB"/>
        </w:rPr>
        <w:t xml:space="preserve"> 2021</w:t>
      </w:r>
      <w:r w:rsidR="00C1260D">
        <w:rPr>
          <w:b/>
          <w:lang w:val="en-GB"/>
        </w:rPr>
        <w:t>_13</w:t>
      </w:r>
      <w:r w:rsidRPr="00A6571D">
        <w:rPr>
          <w:b/>
          <w:lang w:val="en-GB"/>
        </w:rPr>
        <w:t>)</w:t>
      </w:r>
    </w:p>
    <w:p w14:paraId="1D8C28A7" w14:textId="41918244" w:rsidR="00DA1E02" w:rsidRPr="00A6571D" w:rsidRDefault="00DA1E02" w:rsidP="009E6313">
      <w:pPr>
        <w:jc w:val="both"/>
        <w:rPr>
          <w:lang w:val="en-GB"/>
        </w:rPr>
      </w:pPr>
    </w:p>
    <w:p w14:paraId="53340F0C" w14:textId="77777777" w:rsidR="0005128E" w:rsidRPr="00A6571D" w:rsidRDefault="0005128E" w:rsidP="0005128E">
      <w:pPr>
        <w:pBdr>
          <w:top w:val="single" w:sz="4" w:space="1" w:color="auto"/>
          <w:left w:val="single" w:sz="4" w:space="4" w:color="auto"/>
          <w:bottom w:val="single" w:sz="4" w:space="1" w:color="auto"/>
          <w:right w:val="single" w:sz="4" w:space="4" w:color="auto"/>
        </w:pBdr>
        <w:jc w:val="both"/>
        <w:rPr>
          <w:b/>
          <w:lang w:val="en-GB"/>
        </w:rPr>
      </w:pPr>
    </w:p>
    <w:p w14:paraId="19B14D6C" w14:textId="65B105B0" w:rsidR="009E6313" w:rsidRPr="00A6571D" w:rsidRDefault="009E6313" w:rsidP="0005128E">
      <w:pPr>
        <w:pBdr>
          <w:top w:val="single" w:sz="4" w:space="1" w:color="auto"/>
          <w:left w:val="single" w:sz="4" w:space="4" w:color="auto"/>
          <w:bottom w:val="single" w:sz="4" w:space="1" w:color="auto"/>
          <w:right w:val="single" w:sz="4" w:space="4" w:color="auto"/>
        </w:pBdr>
        <w:jc w:val="both"/>
        <w:rPr>
          <w:b/>
          <w:lang w:val="en-GB"/>
        </w:rPr>
      </w:pPr>
      <w:r w:rsidRPr="00A6571D">
        <w:rPr>
          <w:b/>
          <w:lang w:val="en-GB"/>
        </w:rPr>
        <w:t>Executive summary</w:t>
      </w:r>
    </w:p>
    <w:p w14:paraId="1A5455B8" w14:textId="77777777" w:rsidR="009E6313" w:rsidRPr="00A6571D" w:rsidRDefault="009E6313" w:rsidP="0005128E">
      <w:pPr>
        <w:pBdr>
          <w:top w:val="single" w:sz="4" w:space="1" w:color="auto"/>
          <w:left w:val="single" w:sz="4" w:space="4" w:color="auto"/>
          <w:bottom w:val="single" w:sz="4" w:space="1" w:color="auto"/>
          <w:right w:val="single" w:sz="4" w:space="4" w:color="auto"/>
        </w:pBdr>
        <w:jc w:val="both"/>
        <w:rPr>
          <w:lang w:val="en-GB"/>
        </w:rPr>
      </w:pPr>
    </w:p>
    <w:p w14:paraId="6739E708" w14:textId="236EE4A3" w:rsidR="00A07A0E" w:rsidRDefault="009E6313" w:rsidP="0005128E">
      <w:pPr>
        <w:pBdr>
          <w:top w:val="single" w:sz="4" w:space="1" w:color="auto"/>
          <w:left w:val="single" w:sz="4" w:space="4" w:color="auto"/>
          <w:bottom w:val="single" w:sz="4" w:space="1" w:color="auto"/>
          <w:right w:val="single" w:sz="4" w:space="4" w:color="auto"/>
        </w:pBdr>
        <w:jc w:val="both"/>
        <w:rPr>
          <w:lang w:val="en-GB"/>
        </w:rPr>
      </w:pPr>
      <w:r w:rsidRPr="00A6571D">
        <w:rPr>
          <w:lang w:val="en-GB"/>
        </w:rPr>
        <w:t xml:space="preserve">Genomic surveillance </w:t>
      </w:r>
      <w:r w:rsidR="00A00649" w:rsidRPr="00A6571D">
        <w:rPr>
          <w:lang w:val="en-GB"/>
        </w:rPr>
        <w:t xml:space="preserve">in Belgium is </w:t>
      </w:r>
      <w:r w:rsidR="00692F08">
        <w:rPr>
          <w:lang w:val="en-GB"/>
        </w:rPr>
        <w:t>organised around 3</w:t>
      </w:r>
      <w:r w:rsidR="00A07A0E">
        <w:rPr>
          <w:lang w:val="en-GB"/>
        </w:rPr>
        <w:t xml:space="preserve"> different </w:t>
      </w:r>
      <w:r w:rsidR="008F73C6">
        <w:rPr>
          <w:lang w:val="en-GB"/>
        </w:rPr>
        <w:t xml:space="preserve">arms aiming to monitor </w:t>
      </w:r>
      <w:r w:rsidR="00536870">
        <w:rPr>
          <w:lang w:val="en-GB"/>
        </w:rPr>
        <w:t>the emergence and the further spread</w:t>
      </w:r>
      <w:r w:rsidR="008F73C6">
        <w:rPr>
          <w:lang w:val="en-GB"/>
        </w:rPr>
        <w:t xml:space="preserve"> </w:t>
      </w:r>
      <w:r w:rsidR="00A07A0E">
        <w:rPr>
          <w:lang w:val="en-GB"/>
        </w:rPr>
        <w:t xml:space="preserve">of specific viral populations (variants of concern, VOCs) which may </w:t>
      </w:r>
      <w:r w:rsidR="00692F08">
        <w:rPr>
          <w:lang w:val="en-GB"/>
        </w:rPr>
        <w:t>impact</w:t>
      </w:r>
      <w:r w:rsidR="00A07A0E">
        <w:rPr>
          <w:lang w:val="en-GB"/>
        </w:rPr>
        <w:t xml:space="preserve"> disease con</w:t>
      </w:r>
      <w:r w:rsidR="00536870">
        <w:rPr>
          <w:lang w:val="en-GB"/>
        </w:rPr>
        <w:t>trol</w:t>
      </w:r>
      <w:r w:rsidR="00A07A0E">
        <w:rPr>
          <w:lang w:val="en-GB"/>
        </w:rPr>
        <w:t xml:space="preserve"> and/or vaccination strategies. </w:t>
      </w:r>
    </w:p>
    <w:p w14:paraId="1D58D3CE" w14:textId="77777777" w:rsidR="00A07A0E" w:rsidRDefault="00A07A0E" w:rsidP="0005128E">
      <w:pPr>
        <w:pBdr>
          <w:top w:val="single" w:sz="4" w:space="1" w:color="auto"/>
          <w:left w:val="single" w:sz="4" w:space="4" w:color="auto"/>
          <w:bottom w:val="single" w:sz="4" w:space="1" w:color="auto"/>
          <w:right w:val="single" w:sz="4" w:space="4" w:color="auto"/>
        </w:pBdr>
        <w:jc w:val="both"/>
        <w:rPr>
          <w:lang w:val="en-GB"/>
        </w:rPr>
      </w:pPr>
    </w:p>
    <w:p w14:paraId="30F6B45D" w14:textId="63AF072D" w:rsidR="008F73C6" w:rsidRPr="00A6571D" w:rsidRDefault="00A07A0E" w:rsidP="008F73C6">
      <w:pPr>
        <w:pBdr>
          <w:top w:val="single" w:sz="4" w:space="1" w:color="auto"/>
          <w:left w:val="single" w:sz="4" w:space="4" w:color="auto"/>
          <w:bottom w:val="single" w:sz="4" w:space="1" w:color="auto"/>
          <w:right w:val="single" w:sz="4" w:space="4" w:color="auto"/>
        </w:pBdr>
        <w:jc w:val="both"/>
        <w:rPr>
          <w:lang w:val="en-GB"/>
        </w:rPr>
      </w:pPr>
      <w:r>
        <w:rPr>
          <w:lang w:val="en-GB"/>
        </w:rPr>
        <w:t xml:space="preserve">Through </w:t>
      </w:r>
      <w:r w:rsidR="00536870">
        <w:rPr>
          <w:lang w:val="en-GB"/>
        </w:rPr>
        <w:t>baseline surveillance</w:t>
      </w:r>
      <w:r>
        <w:rPr>
          <w:lang w:val="en-GB"/>
        </w:rPr>
        <w:t xml:space="preserve">, </w:t>
      </w:r>
      <w:r w:rsidR="00692F08">
        <w:rPr>
          <w:lang w:val="en-GB"/>
        </w:rPr>
        <w:t xml:space="preserve">an unbiased selection of positive samples from </w:t>
      </w:r>
      <w:r>
        <w:rPr>
          <w:lang w:val="en-GB"/>
        </w:rPr>
        <w:t xml:space="preserve">24 sentinel labs </w:t>
      </w:r>
      <w:r w:rsidR="00692F08">
        <w:rPr>
          <w:lang w:val="en-GB"/>
        </w:rPr>
        <w:t>(selected based on geographical dispersion and</w:t>
      </w:r>
      <w:r>
        <w:rPr>
          <w:lang w:val="en-GB"/>
        </w:rPr>
        <w:t xml:space="preserve"> </w:t>
      </w:r>
      <w:r w:rsidR="008334DA">
        <w:rPr>
          <w:lang w:val="en-GB"/>
        </w:rPr>
        <w:t>diversity of clinical</w:t>
      </w:r>
      <w:r>
        <w:rPr>
          <w:lang w:val="en-GB"/>
        </w:rPr>
        <w:t xml:space="preserve"> patterns</w:t>
      </w:r>
      <w:r w:rsidR="00692F08">
        <w:rPr>
          <w:lang w:val="en-GB"/>
        </w:rPr>
        <w:t xml:space="preserve">) are </w:t>
      </w:r>
      <w:r w:rsidR="008F73C6">
        <w:rPr>
          <w:lang w:val="en-GB"/>
        </w:rPr>
        <w:t>analysed in</w:t>
      </w:r>
      <w:r w:rsidR="00692F08">
        <w:rPr>
          <w:lang w:val="en-GB"/>
        </w:rPr>
        <w:t xml:space="preserve"> designated sequencing platforms.</w:t>
      </w:r>
      <w:r>
        <w:rPr>
          <w:lang w:val="en-GB"/>
        </w:rPr>
        <w:t xml:space="preserve"> </w:t>
      </w:r>
      <w:r w:rsidR="0095216F">
        <w:rPr>
          <w:lang w:val="en-GB"/>
        </w:rPr>
        <w:t xml:space="preserve">Currently, </w:t>
      </w:r>
      <w:r w:rsidR="00906FDC">
        <w:rPr>
          <w:lang w:val="en-GB"/>
        </w:rPr>
        <w:t>6.338</w:t>
      </w:r>
      <w:r w:rsidR="00692F08">
        <w:rPr>
          <w:lang w:val="en-GB"/>
        </w:rPr>
        <w:t xml:space="preserve"> </w:t>
      </w:r>
      <w:r w:rsidR="008F73C6">
        <w:rPr>
          <w:lang w:val="en-GB"/>
        </w:rPr>
        <w:t xml:space="preserve">Belgian </w:t>
      </w:r>
      <w:r w:rsidR="00692F08">
        <w:rPr>
          <w:lang w:val="en-GB"/>
        </w:rPr>
        <w:t>sequences are</w:t>
      </w:r>
      <w:r w:rsidR="0095216F">
        <w:rPr>
          <w:lang w:val="en-GB"/>
        </w:rPr>
        <w:t xml:space="preserve"> available on GISAID</w:t>
      </w:r>
      <w:r w:rsidR="008F73C6">
        <w:rPr>
          <w:lang w:val="en-GB"/>
        </w:rPr>
        <w:t xml:space="preserve">. </w:t>
      </w:r>
      <w:r w:rsidR="008F73C6" w:rsidRPr="009B2A00">
        <w:rPr>
          <w:lang w:val="en-GB"/>
        </w:rPr>
        <w:t>During week</w:t>
      </w:r>
      <w:r w:rsidR="00C1260D">
        <w:rPr>
          <w:lang w:val="en-GB"/>
        </w:rPr>
        <w:t xml:space="preserve">s </w:t>
      </w:r>
      <w:r w:rsidR="0095216F">
        <w:rPr>
          <w:lang w:val="en-GB"/>
        </w:rPr>
        <w:t>6</w:t>
      </w:r>
      <w:r w:rsidR="00C1260D">
        <w:rPr>
          <w:lang w:val="en-GB"/>
        </w:rPr>
        <w:t>,7 and 8</w:t>
      </w:r>
      <w:r w:rsidR="008F73C6" w:rsidRPr="009B2A00">
        <w:rPr>
          <w:lang w:val="en-GB"/>
        </w:rPr>
        <w:t xml:space="preserve">, </w:t>
      </w:r>
      <w:r w:rsidR="00C1260D">
        <w:rPr>
          <w:lang w:val="en-GB"/>
        </w:rPr>
        <w:t>670</w:t>
      </w:r>
      <w:r w:rsidR="008F73C6" w:rsidRPr="009B2A00">
        <w:rPr>
          <w:lang w:val="en-GB"/>
        </w:rPr>
        <w:t xml:space="preserve"> samples have been sequenced as part of the baseline surveillance, among which </w:t>
      </w:r>
      <w:r w:rsidR="0095216F">
        <w:rPr>
          <w:lang w:val="en-GB"/>
        </w:rPr>
        <w:t>2</w:t>
      </w:r>
      <w:r w:rsidR="00C1260D">
        <w:rPr>
          <w:lang w:val="en-GB"/>
        </w:rPr>
        <w:t>92</w:t>
      </w:r>
      <w:r w:rsidR="009B2A00" w:rsidRPr="009B2A00">
        <w:rPr>
          <w:lang w:val="en-GB"/>
        </w:rPr>
        <w:t xml:space="preserve"> were </w:t>
      </w:r>
      <w:r w:rsidR="007D6DC5">
        <w:rPr>
          <w:lang w:val="en-GB"/>
        </w:rPr>
        <w:t>20I/</w:t>
      </w:r>
      <w:r w:rsidR="009B2A00" w:rsidRPr="009B2A00">
        <w:rPr>
          <w:lang w:val="en-GB"/>
        </w:rPr>
        <w:t>501Y.V1</w:t>
      </w:r>
      <w:r w:rsidR="00285E0B">
        <w:rPr>
          <w:lang w:val="en-GB"/>
        </w:rPr>
        <w:t xml:space="preserve"> </w:t>
      </w:r>
      <w:r w:rsidR="0095216F">
        <w:rPr>
          <w:lang w:val="en-GB"/>
        </w:rPr>
        <w:t>(</w:t>
      </w:r>
      <w:r w:rsidR="00C1260D">
        <w:rPr>
          <w:lang w:val="en-GB"/>
        </w:rPr>
        <w:t>43,6</w:t>
      </w:r>
      <w:r w:rsidR="00285E0B" w:rsidRPr="009B2A00">
        <w:rPr>
          <w:lang w:val="en-GB"/>
        </w:rPr>
        <w:t>%)</w:t>
      </w:r>
      <w:r w:rsidR="009B2A00" w:rsidRPr="009B2A00">
        <w:rPr>
          <w:lang w:val="en-GB"/>
        </w:rPr>
        <w:t xml:space="preserve">, </w:t>
      </w:r>
      <w:r w:rsidR="00C1260D">
        <w:rPr>
          <w:lang w:val="en-GB"/>
        </w:rPr>
        <w:t>34</w:t>
      </w:r>
      <w:r w:rsidR="008F73C6" w:rsidRPr="009B2A00">
        <w:rPr>
          <w:lang w:val="en-GB"/>
        </w:rPr>
        <w:t xml:space="preserve"> were </w:t>
      </w:r>
      <w:r w:rsidR="007D6DC5">
        <w:rPr>
          <w:lang w:val="en-GB"/>
        </w:rPr>
        <w:t>20H/</w:t>
      </w:r>
      <w:r w:rsidR="008F73C6" w:rsidRPr="009B2A00">
        <w:rPr>
          <w:lang w:val="en-GB"/>
        </w:rPr>
        <w:t>501Y.V2</w:t>
      </w:r>
      <w:r w:rsidR="00285E0B">
        <w:rPr>
          <w:lang w:val="en-GB"/>
        </w:rPr>
        <w:t xml:space="preserve"> </w:t>
      </w:r>
      <w:r w:rsidR="00C1260D">
        <w:rPr>
          <w:lang w:val="en-GB"/>
        </w:rPr>
        <w:t>(5</w:t>
      </w:r>
      <w:r w:rsidR="00285E0B" w:rsidRPr="009B2A00">
        <w:rPr>
          <w:lang w:val="en-GB"/>
        </w:rPr>
        <w:t>%)</w:t>
      </w:r>
      <w:r w:rsidR="00285E0B">
        <w:rPr>
          <w:lang w:val="en-GB"/>
        </w:rPr>
        <w:t xml:space="preserve"> </w:t>
      </w:r>
      <w:r w:rsidR="009B2A00" w:rsidRPr="009B2A00">
        <w:rPr>
          <w:lang w:val="en-GB"/>
        </w:rPr>
        <w:t xml:space="preserve">and </w:t>
      </w:r>
      <w:r w:rsidR="00C1260D">
        <w:rPr>
          <w:lang w:val="en-GB"/>
        </w:rPr>
        <w:t>8</w:t>
      </w:r>
      <w:r w:rsidR="0094250E" w:rsidRPr="009B2A00">
        <w:rPr>
          <w:lang w:val="en-GB"/>
        </w:rPr>
        <w:t xml:space="preserve"> </w:t>
      </w:r>
      <w:r w:rsidR="009B2A00" w:rsidRPr="009B2A00">
        <w:rPr>
          <w:lang w:val="en-GB"/>
        </w:rPr>
        <w:t xml:space="preserve">were </w:t>
      </w:r>
      <w:r w:rsidR="007D6DC5">
        <w:rPr>
          <w:lang w:val="en-GB"/>
        </w:rPr>
        <w:t xml:space="preserve">20J/501Y.V3 </w:t>
      </w:r>
      <w:r w:rsidR="00F02804">
        <w:rPr>
          <w:lang w:val="en-GB"/>
        </w:rPr>
        <w:t>(</w:t>
      </w:r>
      <w:r w:rsidR="00C1260D">
        <w:rPr>
          <w:lang w:val="en-GB"/>
        </w:rPr>
        <w:t>1,2</w:t>
      </w:r>
      <w:r w:rsidR="009B2A00" w:rsidRPr="009B2A00">
        <w:rPr>
          <w:lang w:val="en-GB"/>
        </w:rPr>
        <w:t>%).</w:t>
      </w:r>
      <w:r w:rsidR="00F02804">
        <w:rPr>
          <w:lang w:val="en-GB"/>
        </w:rPr>
        <w:t xml:space="preserve"> </w:t>
      </w:r>
    </w:p>
    <w:p w14:paraId="1D6F6981" w14:textId="4B01F539" w:rsidR="009B7A63" w:rsidRDefault="009B7A63" w:rsidP="0005128E">
      <w:pPr>
        <w:pBdr>
          <w:top w:val="single" w:sz="4" w:space="1" w:color="auto"/>
          <w:left w:val="single" w:sz="4" w:space="4" w:color="auto"/>
          <w:bottom w:val="single" w:sz="4" w:space="1" w:color="auto"/>
          <w:right w:val="single" w:sz="4" w:space="4" w:color="auto"/>
        </w:pBdr>
        <w:jc w:val="both"/>
        <w:rPr>
          <w:lang w:val="en-GB"/>
        </w:rPr>
      </w:pPr>
    </w:p>
    <w:p w14:paraId="252977AE" w14:textId="540E7784" w:rsidR="000C616B" w:rsidRDefault="000C616B" w:rsidP="0005128E">
      <w:pPr>
        <w:pBdr>
          <w:top w:val="single" w:sz="4" w:space="1" w:color="auto"/>
          <w:left w:val="single" w:sz="4" w:space="4" w:color="auto"/>
          <w:bottom w:val="single" w:sz="4" w:space="1" w:color="auto"/>
          <w:right w:val="single" w:sz="4" w:space="4" w:color="auto"/>
        </w:pBdr>
        <w:jc w:val="both"/>
        <w:rPr>
          <w:lang w:val="en-GB"/>
        </w:rPr>
      </w:pPr>
      <w:r>
        <w:rPr>
          <w:lang w:val="en-GB"/>
        </w:rPr>
        <w:t xml:space="preserve">The majority of new infections occurring in </w:t>
      </w:r>
      <w:r w:rsidR="00EE1449">
        <w:rPr>
          <w:lang w:val="en-GB"/>
        </w:rPr>
        <w:t>Belgium are now caused by a VOC</w:t>
      </w:r>
      <w:del w:id="0" w:author="Author">
        <w:r w:rsidR="00EE1449" w:rsidDel="00157938">
          <w:rPr>
            <w:lang w:val="en-GB"/>
          </w:rPr>
          <w:delText xml:space="preserve">, and </w:delText>
        </w:r>
      </w:del>
      <w:ins w:id="1" w:author="Author">
        <w:r w:rsidR="00157938">
          <w:rPr>
            <w:lang w:val="en-GB"/>
          </w:rPr>
          <w:t xml:space="preserve">. Collectively, they are </w:t>
        </w:r>
      </w:ins>
      <w:del w:id="2" w:author="Author">
        <w:r w:rsidR="00EE1449" w:rsidDel="00157938">
          <w:rPr>
            <w:lang w:val="en-GB"/>
          </w:rPr>
          <w:delText xml:space="preserve">this phenomenon </w:delText>
        </w:r>
      </w:del>
      <w:ins w:id="3" w:author="Author">
        <w:r w:rsidR="00157938">
          <w:rPr>
            <w:lang w:val="en-GB"/>
          </w:rPr>
          <w:t xml:space="preserve">now </w:t>
        </w:r>
      </w:ins>
      <w:r w:rsidR="00EE1449">
        <w:rPr>
          <w:lang w:val="en-GB"/>
        </w:rPr>
        <w:t>driv</w:t>
      </w:r>
      <w:ins w:id="4" w:author="Author">
        <w:r w:rsidR="00157938">
          <w:rPr>
            <w:lang w:val="en-GB"/>
          </w:rPr>
          <w:t>ing</w:t>
        </w:r>
      </w:ins>
      <w:del w:id="5" w:author="Author">
        <w:r w:rsidR="00EE1449" w:rsidDel="00157938">
          <w:rPr>
            <w:lang w:val="en-GB"/>
          </w:rPr>
          <w:delText>es</w:delText>
        </w:r>
      </w:del>
      <w:r w:rsidR="00EE1449">
        <w:rPr>
          <w:lang w:val="en-GB"/>
        </w:rPr>
        <w:t xml:space="preserve"> </w:t>
      </w:r>
      <w:del w:id="6" w:author="Author">
        <w:r w:rsidR="00EE1449" w:rsidDel="00157938">
          <w:rPr>
            <w:lang w:val="en-GB"/>
          </w:rPr>
          <w:delText xml:space="preserve">now </w:delText>
        </w:r>
      </w:del>
      <w:r w:rsidR="00EE1449">
        <w:rPr>
          <w:lang w:val="en-GB"/>
        </w:rPr>
        <w:t>the dynamic</w:t>
      </w:r>
      <w:ins w:id="7" w:author="Author">
        <w:r w:rsidR="00157938">
          <w:rPr>
            <w:lang w:val="en-GB"/>
          </w:rPr>
          <w:t>s</w:t>
        </w:r>
      </w:ins>
      <w:r w:rsidR="00EE1449">
        <w:rPr>
          <w:lang w:val="en-GB"/>
        </w:rPr>
        <w:t xml:space="preserve"> of the epidemic</w:t>
      </w:r>
      <w:del w:id="8" w:author="Author">
        <w:r w:rsidR="00EE1449" w:rsidDel="00157938">
          <w:rPr>
            <w:lang w:val="en-GB"/>
          </w:rPr>
          <w:delText xml:space="preserve"> in the country</w:delText>
        </w:r>
      </w:del>
      <w:ins w:id="9" w:author="Author">
        <w:r w:rsidR="00157938">
          <w:rPr>
            <w:lang w:val="en-GB"/>
          </w:rPr>
          <w:t xml:space="preserve"> and are causing the number of daily infections to start rising again</w:t>
        </w:r>
      </w:ins>
      <w:r w:rsidR="00EE1449">
        <w:rPr>
          <w:lang w:val="en-GB"/>
        </w:rPr>
        <w:t>.</w:t>
      </w:r>
    </w:p>
    <w:p w14:paraId="4CFC3D14" w14:textId="77777777" w:rsidR="0005128E" w:rsidRDefault="0005128E" w:rsidP="0005128E">
      <w:pPr>
        <w:pBdr>
          <w:top w:val="single" w:sz="4" w:space="1" w:color="auto"/>
          <w:left w:val="single" w:sz="4" w:space="4" w:color="auto"/>
          <w:bottom w:val="single" w:sz="4" w:space="1" w:color="auto"/>
          <w:right w:val="single" w:sz="4" w:space="4" w:color="auto"/>
        </w:pBdr>
        <w:jc w:val="both"/>
        <w:rPr>
          <w:lang w:val="en-GB"/>
        </w:rPr>
      </w:pPr>
    </w:p>
    <w:p w14:paraId="725EB580" w14:textId="52C1E663" w:rsidR="009E6313" w:rsidRDefault="009E6313" w:rsidP="009E6313">
      <w:pPr>
        <w:jc w:val="both"/>
        <w:rPr>
          <w:lang w:val="en-GB"/>
        </w:rPr>
      </w:pPr>
    </w:p>
    <w:p w14:paraId="4D759A52" w14:textId="30F56F3B" w:rsidR="00A6571D" w:rsidRDefault="00A6571D" w:rsidP="0005128E">
      <w:pPr>
        <w:rPr>
          <w:lang w:val="en-GB"/>
        </w:rPr>
      </w:pPr>
      <w:r>
        <w:rPr>
          <w:lang w:val="en-GB"/>
        </w:rPr>
        <w:t>Authors (National Reference Laboratory – UZ Leuven and KU Leuven):</w:t>
      </w:r>
    </w:p>
    <w:p w14:paraId="0C2812BC" w14:textId="2D5E2CAA" w:rsidR="0005128E" w:rsidRDefault="0005128E" w:rsidP="0005128E">
      <w:pPr>
        <w:rPr>
          <w:i/>
          <w:lang w:val="en-GB"/>
        </w:rPr>
      </w:pPr>
      <w:r w:rsidRPr="00227F99">
        <w:rPr>
          <w:i/>
          <w:lang w:val="en-GB"/>
        </w:rPr>
        <w:t>Piet</w:t>
      </w:r>
      <w:r w:rsidR="00775DB6" w:rsidRPr="00227F99">
        <w:rPr>
          <w:i/>
          <w:lang w:val="en-GB"/>
        </w:rPr>
        <w:t xml:space="preserve"> Maes, Lize Cuypers, Guy Baele, </w:t>
      </w:r>
      <w:r w:rsidRPr="00227F99">
        <w:rPr>
          <w:i/>
          <w:lang w:val="en-GB"/>
        </w:rPr>
        <w:t>Els Keyaerts</w:t>
      </w:r>
      <w:r w:rsidR="00E75C53" w:rsidRPr="00227F99">
        <w:rPr>
          <w:i/>
          <w:lang w:val="en-GB"/>
        </w:rPr>
        <w:t xml:space="preserve">, </w:t>
      </w:r>
      <w:r w:rsidR="005A35B3" w:rsidRPr="00227F99">
        <w:rPr>
          <w:i/>
          <w:lang w:val="en-GB"/>
        </w:rPr>
        <w:t xml:space="preserve">Elke Wollants, </w:t>
      </w:r>
      <w:r w:rsidR="00E75C53" w:rsidRPr="00227F99">
        <w:rPr>
          <w:i/>
          <w:lang w:val="en-GB"/>
        </w:rPr>
        <w:t>Marc Van Ranst</w:t>
      </w:r>
      <w:r w:rsidR="00A6571D" w:rsidRPr="00227F99">
        <w:rPr>
          <w:i/>
          <w:lang w:val="en-GB"/>
        </w:rPr>
        <w:t xml:space="preserve">, </w:t>
      </w:r>
      <w:r w:rsidRPr="00227F99">
        <w:rPr>
          <w:i/>
          <w:lang w:val="en-GB"/>
        </w:rPr>
        <w:t xml:space="preserve">Emmanuel André </w:t>
      </w:r>
    </w:p>
    <w:p w14:paraId="10E442A3" w14:textId="548F810A" w:rsidR="00534800" w:rsidRDefault="00534800" w:rsidP="0005128E">
      <w:pPr>
        <w:rPr>
          <w:i/>
          <w:lang w:val="en-GB"/>
        </w:rPr>
      </w:pPr>
    </w:p>
    <w:p w14:paraId="20562C5C" w14:textId="1CBA4793" w:rsidR="00534800" w:rsidRPr="00534800" w:rsidRDefault="00534800" w:rsidP="0005128E">
      <w:pPr>
        <w:rPr>
          <w:i/>
          <w:lang w:val="en-GB"/>
        </w:rPr>
      </w:pPr>
      <w:r>
        <w:rPr>
          <w:lang w:val="en-GB"/>
        </w:rPr>
        <w:t>Collaborators of this report (</w:t>
      </w:r>
      <w:del w:id="10" w:author="Author">
        <w:r w:rsidDel="00157938">
          <w:rPr>
            <w:lang w:val="en-GB"/>
          </w:rPr>
          <w:delText>U</w:delText>
        </w:r>
      </w:del>
      <w:ins w:id="11" w:author="Author">
        <w:r w:rsidR="00157938">
          <w:rPr>
            <w:lang w:val="en-GB"/>
          </w:rPr>
          <w:t>KU Leuven</w:t>
        </w:r>
      </w:ins>
      <w:del w:id="12" w:author="Author">
        <w:r w:rsidDel="00157938">
          <w:rPr>
            <w:lang w:val="en-GB"/>
          </w:rPr>
          <w:delText xml:space="preserve"> Liège</w:delText>
        </w:r>
      </w:del>
      <w:r>
        <w:rPr>
          <w:lang w:val="en-GB"/>
        </w:rPr>
        <w:t xml:space="preserve">): </w:t>
      </w:r>
      <w:r w:rsidR="000C616B">
        <w:rPr>
          <w:i/>
          <w:lang w:val="en-GB"/>
        </w:rPr>
        <w:t>Tom Wenseleers</w:t>
      </w:r>
    </w:p>
    <w:p w14:paraId="28A827F5" w14:textId="77777777" w:rsidR="008334DA" w:rsidRPr="00227F99" w:rsidRDefault="008334DA" w:rsidP="0005128E">
      <w:pPr>
        <w:rPr>
          <w:i/>
          <w:lang w:val="en-GB"/>
        </w:rPr>
      </w:pPr>
    </w:p>
    <w:p w14:paraId="18A42531" w14:textId="056638AD" w:rsidR="0005128E" w:rsidRDefault="003A71C3" w:rsidP="0005128E">
      <w:pPr>
        <w:rPr>
          <w:lang w:val="en-GB"/>
        </w:rPr>
      </w:pPr>
      <w:r>
        <w:rPr>
          <w:lang w:val="en-GB"/>
        </w:rPr>
        <w:t xml:space="preserve">With the collaboration of </w:t>
      </w:r>
      <w:r w:rsidR="009B7A63">
        <w:rPr>
          <w:lang w:val="en-GB"/>
        </w:rPr>
        <w:t xml:space="preserve">the laboratories of </w:t>
      </w:r>
      <w:r>
        <w:rPr>
          <w:lang w:val="en-GB"/>
        </w:rPr>
        <w:t>UCL, ULB, UMons, UNamur, ULiège, Ugent, UAntwerpen</w:t>
      </w:r>
      <w:r w:rsidR="003426CA">
        <w:rPr>
          <w:lang w:val="en-GB"/>
        </w:rPr>
        <w:t>, Jessa ZH, AZ Delta</w:t>
      </w:r>
      <w:r w:rsidR="00D26659">
        <w:rPr>
          <w:lang w:val="en-GB"/>
        </w:rPr>
        <w:t>, AZ Klina, IPG, AZ St Lucas Gent, OLV Aalst</w:t>
      </w:r>
      <w:r>
        <w:rPr>
          <w:lang w:val="en-GB"/>
        </w:rPr>
        <w:t xml:space="preserve"> and UZ Leuven/KU Leuven.</w:t>
      </w:r>
      <w:r w:rsidR="003426CA">
        <w:rPr>
          <w:lang w:val="en-GB"/>
        </w:rPr>
        <w:t xml:space="preserve"> </w:t>
      </w:r>
    </w:p>
    <w:p w14:paraId="195F2406" w14:textId="2A62F8E7" w:rsidR="00DB06B0" w:rsidRDefault="00DB06B0">
      <w:pPr>
        <w:rPr>
          <w:lang w:val="en-GB"/>
        </w:rPr>
      </w:pPr>
    </w:p>
    <w:p w14:paraId="2923775E" w14:textId="0B9126E1" w:rsidR="00DB06B0" w:rsidRPr="0005128E" w:rsidRDefault="00DB06B0" w:rsidP="007D47FB">
      <w:pPr>
        <w:pBdr>
          <w:top w:val="single" w:sz="4" w:space="1" w:color="auto"/>
          <w:left w:val="single" w:sz="4" w:space="1" w:color="auto"/>
          <w:bottom w:val="single" w:sz="4" w:space="1" w:color="auto"/>
          <w:right w:val="single" w:sz="4" w:space="1" w:color="auto"/>
        </w:pBdr>
        <w:jc w:val="both"/>
        <w:rPr>
          <w:b/>
          <w:lang w:val="en-GB"/>
        </w:rPr>
      </w:pPr>
      <w:r>
        <w:rPr>
          <w:b/>
          <w:lang w:val="en-GB"/>
        </w:rPr>
        <w:t>Table of content</w:t>
      </w:r>
    </w:p>
    <w:p w14:paraId="50A71316" w14:textId="3CAB244A" w:rsidR="00DB06B0" w:rsidRDefault="00DB06B0" w:rsidP="007D47FB">
      <w:pPr>
        <w:pStyle w:val="ListParagraph"/>
        <w:numPr>
          <w:ilvl w:val="0"/>
          <w:numId w:val="41"/>
        </w:numPr>
        <w:pBdr>
          <w:top w:val="single" w:sz="4" w:space="1" w:color="auto"/>
          <w:left w:val="single" w:sz="4" w:space="1" w:color="auto"/>
          <w:bottom w:val="single" w:sz="4" w:space="1" w:color="auto"/>
          <w:right w:val="single" w:sz="4" w:space="1" w:color="auto"/>
        </w:pBdr>
        <w:jc w:val="both"/>
        <w:rPr>
          <w:lang w:val="en-GB"/>
        </w:rPr>
      </w:pPr>
      <w:r w:rsidRPr="0005128E">
        <w:rPr>
          <w:lang w:val="en-GB"/>
        </w:rPr>
        <w:t>International context</w:t>
      </w:r>
    </w:p>
    <w:p w14:paraId="0C9BEF98" w14:textId="188D6035" w:rsidR="001419D5" w:rsidRDefault="001419D5" w:rsidP="007D47FB">
      <w:pPr>
        <w:pStyle w:val="ListParagraph"/>
        <w:numPr>
          <w:ilvl w:val="0"/>
          <w:numId w:val="41"/>
        </w:numPr>
        <w:pBdr>
          <w:top w:val="single" w:sz="4" w:space="1" w:color="auto"/>
          <w:left w:val="single" w:sz="4" w:space="1" w:color="auto"/>
          <w:bottom w:val="single" w:sz="4" w:space="1" w:color="auto"/>
          <w:right w:val="single" w:sz="4" w:space="1" w:color="auto"/>
        </w:pBdr>
        <w:jc w:val="both"/>
        <w:rPr>
          <w:lang w:val="en-GB"/>
        </w:rPr>
      </w:pPr>
      <w:r>
        <w:rPr>
          <w:lang w:val="en-GB"/>
        </w:rPr>
        <w:t>Baseline surveillance</w:t>
      </w:r>
      <w:r w:rsidR="00906FDC">
        <w:rPr>
          <w:lang w:val="en-GB"/>
        </w:rPr>
        <w:t xml:space="preserve"> and proportion of VOCs among new infections in Belgium</w:t>
      </w:r>
    </w:p>
    <w:p w14:paraId="02B099B7" w14:textId="214C8EF2" w:rsidR="00906FDC" w:rsidRDefault="00906FDC" w:rsidP="007D47FB">
      <w:pPr>
        <w:pStyle w:val="ListParagraph"/>
        <w:numPr>
          <w:ilvl w:val="0"/>
          <w:numId w:val="41"/>
        </w:numPr>
        <w:pBdr>
          <w:top w:val="single" w:sz="4" w:space="1" w:color="auto"/>
          <w:left w:val="single" w:sz="4" w:space="1" w:color="auto"/>
          <w:bottom w:val="single" w:sz="4" w:space="1" w:color="auto"/>
          <w:right w:val="single" w:sz="4" w:space="1" w:color="auto"/>
        </w:pBdr>
        <w:jc w:val="both"/>
        <w:rPr>
          <w:lang w:val="en-GB"/>
        </w:rPr>
      </w:pPr>
      <w:r>
        <w:rPr>
          <w:lang w:val="en-GB"/>
        </w:rPr>
        <w:t xml:space="preserve">Temporary </w:t>
      </w:r>
      <w:r w:rsidR="003D7C44">
        <w:rPr>
          <w:lang w:val="en-GB"/>
        </w:rPr>
        <w:t xml:space="preserve">(and urgent) </w:t>
      </w:r>
      <w:r>
        <w:rPr>
          <w:lang w:val="en-GB"/>
        </w:rPr>
        <w:t>utility for a complementary reflex VOC PCR</w:t>
      </w:r>
    </w:p>
    <w:p w14:paraId="620BB1A8" w14:textId="05E7BBB6" w:rsidR="007D47FB" w:rsidRPr="0005128E" w:rsidRDefault="000C616B" w:rsidP="007D47FB">
      <w:pPr>
        <w:pStyle w:val="ListParagraph"/>
        <w:numPr>
          <w:ilvl w:val="0"/>
          <w:numId w:val="41"/>
        </w:numPr>
        <w:pBdr>
          <w:top w:val="single" w:sz="4" w:space="1" w:color="auto"/>
          <w:left w:val="single" w:sz="4" w:space="1" w:color="auto"/>
          <w:bottom w:val="single" w:sz="4" w:space="1" w:color="auto"/>
          <w:right w:val="single" w:sz="4" w:space="1" w:color="auto"/>
        </w:pBdr>
        <w:jc w:val="both"/>
        <w:rPr>
          <w:lang w:val="en-GB"/>
        </w:rPr>
      </w:pPr>
      <w:r>
        <w:rPr>
          <w:lang w:val="en-GB"/>
        </w:rPr>
        <w:t>Positivity rate in federal platform laboratories</w:t>
      </w:r>
    </w:p>
    <w:p w14:paraId="1928168F" w14:textId="0CCD0931" w:rsidR="00947CC5" w:rsidRDefault="00947CC5" w:rsidP="009E6313">
      <w:pPr>
        <w:jc w:val="both"/>
        <w:rPr>
          <w:lang w:val="en-GB"/>
        </w:rPr>
      </w:pPr>
    </w:p>
    <w:p w14:paraId="30E6456A" w14:textId="4C2DE784" w:rsidR="00534800" w:rsidRDefault="00534800" w:rsidP="009E6313">
      <w:pPr>
        <w:jc w:val="both"/>
        <w:rPr>
          <w:lang w:val="en-GB"/>
        </w:rPr>
      </w:pPr>
    </w:p>
    <w:p w14:paraId="18179436" w14:textId="34712AA0" w:rsidR="00534800" w:rsidRDefault="00534800" w:rsidP="009E6313">
      <w:pPr>
        <w:jc w:val="both"/>
        <w:rPr>
          <w:lang w:val="en-GB"/>
        </w:rPr>
      </w:pPr>
    </w:p>
    <w:p w14:paraId="747D13A3" w14:textId="18BD7398" w:rsidR="00534800" w:rsidRDefault="00534800" w:rsidP="009E6313">
      <w:pPr>
        <w:jc w:val="both"/>
        <w:rPr>
          <w:lang w:val="en-GB"/>
        </w:rPr>
      </w:pPr>
    </w:p>
    <w:p w14:paraId="37084B83" w14:textId="5E331FBA" w:rsidR="00534800" w:rsidRDefault="00534800" w:rsidP="009E6313">
      <w:pPr>
        <w:jc w:val="both"/>
        <w:rPr>
          <w:lang w:val="en-GB"/>
        </w:rPr>
      </w:pPr>
    </w:p>
    <w:p w14:paraId="6A550553" w14:textId="3129B0C4" w:rsidR="00C1260D" w:rsidRDefault="00C1260D" w:rsidP="009E6313">
      <w:pPr>
        <w:jc w:val="both"/>
        <w:rPr>
          <w:lang w:val="en-GB"/>
        </w:rPr>
      </w:pPr>
    </w:p>
    <w:p w14:paraId="276F18DC" w14:textId="2F22157A" w:rsidR="00C1260D" w:rsidRDefault="00C1260D" w:rsidP="009E6313">
      <w:pPr>
        <w:jc w:val="both"/>
        <w:rPr>
          <w:lang w:val="en-GB"/>
        </w:rPr>
      </w:pPr>
    </w:p>
    <w:p w14:paraId="499EA5B6" w14:textId="122E47A7" w:rsidR="00C1260D" w:rsidRDefault="00C1260D" w:rsidP="009E6313">
      <w:pPr>
        <w:jc w:val="both"/>
        <w:rPr>
          <w:lang w:val="en-GB"/>
        </w:rPr>
      </w:pPr>
    </w:p>
    <w:p w14:paraId="147F9EFF" w14:textId="4BCDF0CB" w:rsidR="00C1260D" w:rsidRDefault="00C1260D" w:rsidP="009E6313">
      <w:pPr>
        <w:jc w:val="both"/>
        <w:rPr>
          <w:lang w:val="en-GB"/>
        </w:rPr>
      </w:pPr>
    </w:p>
    <w:p w14:paraId="369B85FF" w14:textId="77777777" w:rsidR="00C1260D" w:rsidRDefault="00C1260D" w:rsidP="009E6313">
      <w:pPr>
        <w:jc w:val="both"/>
        <w:rPr>
          <w:lang w:val="en-GB"/>
        </w:rPr>
      </w:pPr>
    </w:p>
    <w:p w14:paraId="7507890F" w14:textId="765CDBC8" w:rsidR="007D47FB" w:rsidRDefault="007D47FB" w:rsidP="009E6313">
      <w:pPr>
        <w:jc w:val="both"/>
        <w:rPr>
          <w:lang w:val="en-GB"/>
        </w:rPr>
      </w:pPr>
    </w:p>
    <w:p w14:paraId="63688D54" w14:textId="1EFEBB60" w:rsidR="007D47FB" w:rsidRDefault="007D47FB" w:rsidP="009E6313">
      <w:pPr>
        <w:jc w:val="both"/>
        <w:rPr>
          <w:lang w:val="en-GB"/>
        </w:rPr>
      </w:pPr>
    </w:p>
    <w:p w14:paraId="2D67062D" w14:textId="77777777" w:rsidR="007D47FB" w:rsidRDefault="007D47FB" w:rsidP="009E6313">
      <w:pPr>
        <w:jc w:val="both"/>
        <w:rPr>
          <w:lang w:val="en-GB"/>
        </w:rPr>
      </w:pPr>
    </w:p>
    <w:p w14:paraId="0143ABAD" w14:textId="77777777" w:rsidR="00534800" w:rsidRDefault="00534800" w:rsidP="009E6313">
      <w:pPr>
        <w:jc w:val="both"/>
        <w:rPr>
          <w:lang w:val="en-GB"/>
        </w:rPr>
      </w:pPr>
    </w:p>
    <w:p w14:paraId="250044D8" w14:textId="77777777" w:rsidR="00DA1E02" w:rsidRPr="004A2CB0" w:rsidRDefault="00DA1E02" w:rsidP="00F97C61">
      <w:pPr>
        <w:pStyle w:val="ListParagraph"/>
        <w:numPr>
          <w:ilvl w:val="0"/>
          <w:numId w:val="27"/>
        </w:numPr>
        <w:rPr>
          <w:b/>
          <w:lang w:val="en-GB"/>
        </w:rPr>
      </w:pPr>
      <w:r w:rsidRPr="004A2CB0">
        <w:rPr>
          <w:b/>
          <w:lang w:val="en-GB"/>
        </w:rPr>
        <w:t>International context</w:t>
      </w:r>
    </w:p>
    <w:p w14:paraId="165DD276" w14:textId="77777777" w:rsidR="00DA1E02" w:rsidRDefault="00DA1E02">
      <w:pPr>
        <w:rPr>
          <w:lang w:val="en-GB"/>
        </w:rPr>
      </w:pPr>
    </w:p>
    <w:p w14:paraId="285FB0FE" w14:textId="6E2B364C" w:rsidR="00DA1E02" w:rsidRDefault="00191DDB" w:rsidP="00865AF5">
      <w:pPr>
        <w:jc w:val="both"/>
        <w:rPr>
          <w:lang w:val="en-GB"/>
        </w:rPr>
      </w:pPr>
      <w:r>
        <w:rPr>
          <w:lang w:val="en-GB"/>
        </w:rPr>
        <w:t>Since the end of the year, 4</w:t>
      </w:r>
      <w:r w:rsidR="00DA1E02">
        <w:rPr>
          <w:lang w:val="en-GB"/>
        </w:rPr>
        <w:t xml:space="preserve"> variants of concern </w:t>
      </w:r>
      <w:r w:rsidR="00943102">
        <w:rPr>
          <w:lang w:val="en-GB"/>
        </w:rPr>
        <w:t xml:space="preserve">(VOCs) </w:t>
      </w:r>
      <w:r w:rsidR="00DA1E02">
        <w:rPr>
          <w:lang w:val="en-GB"/>
        </w:rPr>
        <w:t>have arisen independently of one another in the United Kingdom (</w:t>
      </w:r>
      <w:r w:rsidR="007D6DC5">
        <w:rPr>
          <w:lang w:val="en-GB"/>
        </w:rPr>
        <w:t>20I/</w:t>
      </w:r>
      <w:r w:rsidR="00DA1E02">
        <w:rPr>
          <w:lang w:val="en-GB"/>
        </w:rPr>
        <w:t>50</w:t>
      </w:r>
      <w:r w:rsidR="00865AF5">
        <w:rPr>
          <w:lang w:val="en-GB"/>
        </w:rPr>
        <w:t>1</w:t>
      </w:r>
      <w:r w:rsidR="00DA1E02">
        <w:rPr>
          <w:lang w:val="en-GB"/>
        </w:rPr>
        <w:t>Y.V1), South Africa (</w:t>
      </w:r>
      <w:r w:rsidR="007D6DC5">
        <w:rPr>
          <w:lang w:val="en-GB"/>
        </w:rPr>
        <w:t>20H/</w:t>
      </w:r>
      <w:r w:rsidR="00DA1E02">
        <w:rPr>
          <w:lang w:val="en-GB"/>
        </w:rPr>
        <w:t>501Y.V2) and Brazil (</w:t>
      </w:r>
      <w:r w:rsidR="007D6DC5">
        <w:rPr>
          <w:lang w:val="en-GB"/>
        </w:rPr>
        <w:t>20J/501Y.V3</w:t>
      </w:r>
      <w:r w:rsidR="00EE46A3">
        <w:rPr>
          <w:lang w:val="en-GB"/>
        </w:rPr>
        <w:t xml:space="preserve"> and P</w:t>
      </w:r>
      <w:r w:rsidR="00B4243B">
        <w:rPr>
          <w:lang w:val="en-GB"/>
        </w:rPr>
        <w:t>.</w:t>
      </w:r>
      <w:r w:rsidR="00EE46A3">
        <w:rPr>
          <w:lang w:val="en-GB"/>
        </w:rPr>
        <w:t>2</w:t>
      </w:r>
      <w:r w:rsidR="00DA1E02">
        <w:rPr>
          <w:lang w:val="en-GB"/>
        </w:rPr>
        <w:t xml:space="preserve">). These variants harbour </w:t>
      </w:r>
      <w:r w:rsidR="007B0F03">
        <w:rPr>
          <w:lang w:val="en-GB"/>
        </w:rPr>
        <w:t>several</w:t>
      </w:r>
      <w:r w:rsidR="00DA1E02">
        <w:rPr>
          <w:lang w:val="en-GB"/>
        </w:rPr>
        <w:t xml:space="preserve"> mutations and deletions associated with higher infectiousness and immune escape.</w:t>
      </w:r>
      <w:r w:rsidR="003F6F61">
        <w:rPr>
          <w:lang w:val="en-GB"/>
        </w:rPr>
        <w:t xml:space="preserve"> All</w:t>
      </w:r>
      <w:r w:rsidR="00865AF5">
        <w:rPr>
          <w:lang w:val="en-GB"/>
        </w:rPr>
        <w:t xml:space="preserve"> variants are </w:t>
      </w:r>
      <w:r w:rsidR="00EE46A3">
        <w:rPr>
          <w:lang w:val="en-GB"/>
        </w:rPr>
        <w:t>spreading internationally, with</w:t>
      </w:r>
      <w:r w:rsidR="008334DA">
        <w:rPr>
          <w:lang w:val="en-GB"/>
        </w:rPr>
        <w:t xml:space="preserve"> 3 VOCs</w:t>
      </w:r>
      <w:r w:rsidR="00865AF5">
        <w:rPr>
          <w:lang w:val="en-GB"/>
        </w:rPr>
        <w:t xml:space="preserve"> having been detected </w:t>
      </w:r>
      <w:r>
        <w:rPr>
          <w:lang w:val="en-GB"/>
        </w:rPr>
        <w:t xml:space="preserve">to date </w:t>
      </w:r>
      <w:r w:rsidR="00865AF5">
        <w:rPr>
          <w:lang w:val="en-GB"/>
        </w:rPr>
        <w:t>in Belgium</w:t>
      </w:r>
      <w:r w:rsidR="00EE46A3">
        <w:rPr>
          <w:lang w:val="en-GB"/>
        </w:rPr>
        <w:t xml:space="preserve"> (</w:t>
      </w:r>
      <w:r w:rsidR="00357CE6">
        <w:rPr>
          <w:lang w:val="en-GB"/>
        </w:rPr>
        <w:t>1.</w:t>
      </w:r>
      <w:r w:rsidR="00C1260D">
        <w:rPr>
          <w:lang w:val="en-GB"/>
        </w:rPr>
        <w:t>875</w:t>
      </w:r>
      <w:r w:rsidR="00357CE6">
        <w:rPr>
          <w:lang w:val="en-GB"/>
        </w:rPr>
        <w:t xml:space="preserve"> for </w:t>
      </w:r>
      <w:r w:rsidR="007D6DC5">
        <w:rPr>
          <w:lang w:val="en-GB"/>
        </w:rPr>
        <w:t>2</w:t>
      </w:r>
      <w:r w:rsidR="00F02804">
        <w:rPr>
          <w:lang w:val="en-GB"/>
        </w:rPr>
        <w:t>0</w:t>
      </w:r>
      <w:r w:rsidR="007D6DC5">
        <w:rPr>
          <w:lang w:val="en-GB"/>
        </w:rPr>
        <w:t>I/</w:t>
      </w:r>
      <w:r w:rsidR="00EE46A3">
        <w:rPr>
          <w:lang w:val="en-GB"/>
        </w:rPr>
        <w:t xml:space="preserve">501Y.V1, </w:t>
      </w:r>
      <w:r w:rsidR="00C1260D">
        <w:rPr>
          <w:lang w:val="en-GB"/>
        </w:rPr>
        <w:t>255</w:t>
      </w:r>
      <w:r w:rsidR="00357CE6">
        <w:rPr>
          <w:lang w:val="en-GB"/>
        </w:rPr>
        <w:t xml:space="preserve"> for </w:t>
      </w:r>
      <w:r w:rsidR="007D6DC5">
        <w:rPr>
          <w:lang w:val="en-GB"/>
        </w:rPr>
        <w:t>20H/</w:t>
      </w:r>
      <w:r w:rsidR="00EE46A3">
        <w:rPr>
          <w:lang w:val="en-GB"/>
        </w:rPr>
        <w:t>501Y.V2 and</w:t>
      </w:r>
      <w:r w:rsidR="00357CE6">
        <w:rPr>
          <w:lang w:val="en-GB"/>
        </w:rPr>
        <w:t xml:space="preserve"> </w:t>
      </w:r>
      <w:r w:rsidR="00C1260D">
        <w:rPr>
          <w:lang w:val="en-GB"/>
        </w:rPr>
        <w:t>19</w:t>
      </w:r>
      <w:r w:rsidR="00357CE6">
        <w:rPr>
          <w:lang w:val="en-GB"/>
        </w:rPr>
        <w:t xml:space="preserve"> for</w:t>
      </w:r>
      <w:r w:rsidR="00EE46A3">
        <w:rPr>
          <w:lang w:val="en-GB"/>
        </w:rPr>
        <w:t xml:space="preserve"> </w:t>
      </w:r>
      <w:r w:rsidR="007D6DC5">
        <w:rPr>
          <w:lang w:val="en-GB"/>
        </w:rPr>
        <w:t>20J/501Y.V3</w:t>
      </w:r>
      <w:r w:rsidR="00EE46A3">
        <w:rPr>
          <w:lang w:val="en-GB"/>
        </w:rPr>
        <w:t>)</w:t>
      </w:r>
      <w:r w:rsidR="00865AF5">
        <w:rPr>
          <w:lang w:val="en-GB"/>
        </w:rPr>
        <w:t>.</w:t>
      </w:r>
    </w:p>
    <w:p w14:paraId="0DB79101" w14:textId="77777777" w:rsidR="00567B5A" w:rsidRDefault="00567B5A">
      <w:pPr>
        <w:rPr>
          <w:lang w:val="en-GB"/>
        </w:rPr>
      </w:pPr>
    </w:p>
    <w:p w14:paraId="2362EEC5" w14:textId="77777777" w:rsidR="00906FDC" w:rsidRPr="00906FDC" w:rsidRDefault="00906FDC" w:rsidP="00906FDC">
      <w:pPr>
        <w:pStyle w:val="ListParagraph"/>
        <w:numPr>
          <w:ilvl w:val="0"/>
          <w:numId w:val="27"/>
        </w:numPr>
        <w:rPr>
          <w:b/>
          <w:lang w:val="en-GB"/>
        </w:rPr>
      </w:pPr>
      <w:r w:rsidRPr="00906FDC">
        <w:rPr>
          <w:b/>
          <w:lang w:val="en-GB"/>
        </w:rPr>
        <w:t>Baseline surveillance and proportion of VOCs among new infections in Belgium</w:t>
      </w:r>
    </w:p>
    <w:p w14:paraId="553D369E" w14:textId="77777777" w:rsidR="00DA1E02" w:rsidRDefault="00DA1E02" w:rsidP="00DA1E02">
      <w:pPr>
        <w:rPr>
          <w:lang w:val="en-GB"/>
        </w:rPr>
      </w:pPr>
    </w:p>
    <w:p w14:paraId="5D67AE10" w14:textId="7C6E9511" w:rsidR="00504494" w:rsidRDefault="005D1A70" w:rsidP="00915682">
      <w:pPr>
        <w:jc w:val="both"/>
        <w:rPr>
          <w:lang w:val="en-GB"/>
        </w:rPr>
      </w:pPr>
      <w:r>
        <w:rPr>
          <w:lang w:val="en-GB"/>
        </w:rPr>
        <w:t xml:space="preserve">Since support was offered by the federal government </w:t>
      </w:r>
      <w:r w:rsidR="00F02804">
        <w:rPr>
          <w:lang w:val="en-GB"/>
        </w:rPr>
        <w:t>end of December 2020</w:t>
      </w:r>
      <w:r>
        <w:rPr>
          <w:lang w:val="en-GB"/>
        </w:rPr>
        <w:t>, both the temporal coverage (number of sequences performed per week) and geographical coverage (number of collection sites) have improved.</w:t>
      </w:r>
      <w:r w:rsidRPr="00EA1943">
        <w:rPr>
          <w:lang w:val="en-GB"/>
        </w:rPr>
        <w:t xml:space="preserve"> </w:t>
      </w:r>
      <w:r w:rsidR="00536870" w:rsidRPr="009B7839">
        <w:rPr>
          <w:lang w:val="en-GB"/>
        </w:rPr>
        <w:t>Currently</w:t>
      </w:r>
      <w:r w:rsidR="00906FDC">
        <w:rPr>
          <w:lang w:val="en-GB"/>
        </w:rPr>
        <w:t>, 6.338</w:t>
      </w:r>
      <w:r w:rsidR="00536870" w:rsidRPr="009B7839">
        <w:rPr>
          <w:lang w:val="en-GB"/>
        </w:rPr>
        <w:t xml:space="preserve"> Belgian sequences are available on GISAID</w:t>
      </w:r>
      <w:r w:rsidR="00534800">
        <w:rPr>
          <w:lang w:val="en-GB"/>
        </w:rPr>
        <w:t>.</w:t>
      </w:r>
    </w:p>
    <w:p w14:paraId="056CEC8D" w14:textId="2B90440A" w:rsidR="000C616B" w:rsidRDefault="000C616B" w:rsidP="00915682">
      <w:pPr>
        <w:jc w:val="both"/>
        <w:rPr>
          <w:lang w:val="en-GB"/>
        </w:rPr>
      </w:pPr>
    </w:p>
    <w:p w14:paraId="349AF459" w14:textId="65BF70A0" w:rsidR="000C616B" w:rsidRDefault="000C616B" w:rsidP="00915682">
      <w:pPr>
        <w:jc w:val="both"/>
        <w:rPr>
          <w:lang w:val="en-GB"/>
        </w:rPr>
      </w:pPr>
    </w:p>
    <w:p w14:paraId="68331A16" w14:textId="0ADEA31F" w:rsidR="000C616B" w:rsidRPr="000C616B" w:rsidRDefault="000C616B" w:rsidP="000C616B">
      <w:pPr>
        <w:rPr>
          <w:lang w:val="en-GB"/>
        </w:rPr>
      </w:pPr>
    </w:p>
    <w:p w14:paraId="47C24211" w14:textId="6BEFF89A" w:rsidR="000C616B" w:rsidRPr="000C616B" w:rsidRDefault="000C616B" w:rsidP="000C616B">
      <w:pPr>
        <w:rPr>
          <w:lang w:val="en-GB"/>
        </w:rPr>
      </w:pPr>
      <w:r>
        <w:rPr>
          <w:noProof/>
          <w:lang w:val="en-US"/>
        </w:rPr>
        <w:drawing>
          <wp:anchor distT="0" distB="0" distL="114300" distR="114300" simplePos="0" relativeHeight="251659264" behindDoc="0" locked="0" layoutInCell="1" allowOverlap="1" wp14:anchorId="4F52F6F8" wp14:editId="01BF3D6C">
            <wp:simplePos x="0" y="0"/>
            <wp:positionH relativeFrom="column">
              <wp:posOffset>2819400</wp:posOffset>
            </wp:positionH>
            <wp:positionV relativeFrom="paragraph">
              <wp:posOffset>205105</wp:posOffset>
            </wp:positionV>
            <wp:extent cx="2717800" cy="2080260"/>
            <wp:effectExtent l="0" t="0" r="6350" b="0"/>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5555" t="35218" r="58387" b="29328"/>
                    <a:stretch/>
                  </pic:blipFill>
                  <pic:spPr bwMode="auto">
                    <a:xfrm>
                      <a:off x="0" y="0"/>
                      <a:ext cx="2717800"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6DD3B" w14:textId="7558D4FE" w:rsidR="000C616B" w:rsidRPr="000C616B" w:rsidRDefault="000C616B" w:rsidP="000C616B">
      <w:pPr>
        <w:rPr>
          <w:lang w:val="en-GB"/>
        </w:rPr>
      </w:pPr>
      <w:r>
        <w:rPr>
          <w:noProof/>
          <w:lang w:val="en-US"/>
        </w:rPr>
        <w:drawing>
          <wp:anchor distT="0" distB="0" distL="114300" distR="114300" simplePos="0" relativeHeight="251658240" behindDoc="0" locked="0" layoutInCell="1" allowOverlap="1" wp14:anchorId="149E29AC" wp14:editId="5AF371A2">
            <wp:simplePos x="0" y="0"/>
            <wp:positionH relativeFrom="column">
              <wp:posOffset>-22860</wp:posOffset>
            </wp:positionH>
            <wp:positionV relativeFrom="paragraph">
              <wp:posOffset>60325</wp:posOffset>
            </wp:positionV>
            <wp:extent cx="2747950" cy="2034540"/>
            <wp:effectExtent l="0" t="0" r="0" b="381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700" t="33800" r="60647" b="29801"/>
                    <a:stretch/>
                  </pic:blipFill>
                  <pic:spPr bwMode="auto">
                    <a:xfrm>
                      <a:off x="0" y="0"/>
                      <a:ext cx="2747950" cy="2034540"/>
                    </a:xfrm>
                    <a:prstGeom prst="rect">
                      <a:avLst/>
                    </a:prstGeom>
                    <a:ln>
                      <a:noFill/>
                    </a:ln>
                    <a:extLst>
                      <a:ext uri="{53640926-AAD7-44D8-BBD7-CCE9431645EC}">
                        <a14:shadowObscured xmlns:a14="http://schemas.microsoft.com/office/drawing/2010/main"/>
                      </a:ext>
                    </a:extLst>
                  </pic:spPr>
                </pic:pic>
              </a:graphicData>
            </a:graphic>
          </wp:anchor>
        </w:drawing>
      </w:r>
    </w:p>
    <w:p w14:paraId="5AE3764B" w14:textId="16CA6C11" w:rsidR="000C616B" w:rsidRPr="000C616B" w:rsidRDefault="000C616B" w:rsidP="000C616B">
      <w:pPr>
        <w:rPr>
          <w:lang w:val="en-GB"/>
        </w:rPr>
      </w:pPr>
      <w:r w:rsidRPr="000C616B">
        <w:rPr>
          <w:b/>
          <w:lang w:val="en-GB"/>
        </w:rPr>
        <w:t>Figure 1:</w:t>
      </w:r>
      <w:r>
        <w:rPr>
          <w:lang w:val="en-GB"/>
        </w:rPr>
        <w:t xml:space="preserve"> Geographical coverage of the genomic surveillance network in Belgium since February 2020 (left) and 1</w:t>
      </w:r>
      <w:r w:rsidRPr="000C616B">
        <w:rPr>
          <w:vertAlign w:val="superscript"/>
          <w:lang w:val="en-GB"/>
        </w:rPr>
        <w:t>st</w:t>
      </w:r>
      <w:r>
        <w:rPr>
          <w:lang w:val="en-GB"/>
        </w:rPr>
        <w:t xml:space="preserve"> of January 2021 (right).</w:t>
      </w:r>
    </w:p>
    <w:p w14:paraId="5C5D2E3D" w14:textId="279962CD" w:rsidR="000C616B" w:rsidRPr="000C616B" w:rsidRDefault="000C616B" w:rsidP="000C616B">
      <w:pPr>
        <w:rPr>
          <w:lang w:val="en-GB"/>
        </w:rPr>
      </w:pPr>
    </w:p>
    <w:p w14:paraId="3E8411F4" w14:textId="74726591" w:rsidR="000C616B" w:rsidRDefault="00906FDC" w:rsidP="000C616B">
      <w:pPr>
        <w:jc w:val="center"/>
        <w:rPr>
          <w:lang w:val="en-GB"/>
        </w:rPr>
      </w:pPr>
      <w:r>
        <w:rPr>
          <w:noProof/>
          <w:lang w:val="en-US"/>
        </w:rPr>
        <w:drawing>
          <wp:inline distT="0" distB="0" distL="0" distR="0" wp14:anchorId="63AF68E1" wp14:editId="46F80F48">
            <wp:extent cx="4016999" cy="2194560"/>
            <wp:effectExtent l="0" t="0" r="317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047" t="24582" r="13982" b="21056"/>
                    <a:stretch/>
                  </pic:blipFill>
                  <pic:spPr bwMode="auto">
                    <a:xfrm>
                      <a:off x="0" y="0"/>
                      <a:ext cx="4020657" cy="2196558"/>
                    </a:xfrm>
                    <a:prstGeom prst="rect">
                      <a:avLst/>
                    </a:prstGeom>
                    <a:ln>
                      <a:noFill/>
                    </a:ln>
                    <a:extLst>
                      <a:ext uri="{53640926-AAD7-44D8-BBD7-CCE9431645EC}">
                        <a14:shadowObscured xmlns:a14="http://schemas.microsoft.com/office/drawing/2010/main"/>
                      </a:ext>
                    </a:extLst>
                  </pic:spPr>
                </pic:pic>
              </a:graphicData>
            </a:graphic>
          </wp:inline>
        </w:drawing>
      </w:r>
      <w:r w:rsidR="000C616B">
        <w:rPr>
          <w:lang w:val="en-GB"/>
        </w:rPr>
        <w:br w:type="textWrapping" w:clear="all"/>
      </w:r>
    </w:p>
    <w:p w14:paraId="0C9018E4" w14:textId="1FA2CC72" w:rsidR="00C1260D" w:rsidRDefault="00906FDC" w:rsidP="00915682">
      <w:pPr>
        <w:jc w:val="both"/>
        <w:rPr>
          <w:lang w:val="en-GB"/>
        </w:rPr>
      </w:pPr>
      <w:r w:rsidRPr="00906FDC">
        <w:rPr>
          <w:b/>
          <w:lang w:val="en-GB"/>
        </w:rPr>
        <w:lastRenderedPageBreak/>
        <w:t>Figure 2:</w:t>
      </w:r>
      <w:r>
        <w:rPr>
          <w:lang w:val="en-GB"/>
        </w:rPr>
        <w:t xml:space="preserve">  Number of sequences deposited on GISAID per week of sampling since the start of the outbreak in Belgium. </w:t>
      </w:r>
    </w:p>
    <w:p w14:paraId="07F4C64F" w14:textId="77777777" w:rsidR="00906FDC" w:rsidRDefault="00906FDC" w:rsidP="00915682">
      <w:pPr>
        <w:jc w:val="both"/>
        <w:rPr>
          <w:lang w:val="en-GB"/>
        </w:rPr>
      </w:pPr>
    </w:p>
    <w:p w14:paraId="4F2B1739" w14:textId="50B3BDCE" w:rsidR="00357CE6" w:rsidRDefault="00C1260D" w:rsidP="00915682">
      <w:pPr>
        <w:jc w:val="both"/>
        <w:rPr>
          <w:lang w:val="en-GB"/>
        </w:rPr>
      </w:pPr>
      <w:r>
        <w:rPr>
          <w:lang w:val="en-GB"/>
        </w:rPr>
        <w:t xml:space="preserve">Follow-up of 501Y.V1 (B.1.1.7) is performed using an additional indicator, which is the “S dropout” signal detected among positive COVID-19 PCRs reported by the 8 federal platform laboratories. In order to get the best view on the number of recent infections actively contributing to transmission, we consider for the daily follow-up only positive samples for which the N gene has a Cq value under 25. </w:t>
      </w:r>
      <w:r w:rsidR="00836B29">
        <w:rPr>
          <w:lang w:val="en-GB"/>
        </w:rPr>
        <w:t xml:space="preserve">By excluding for this analysis the samples with a Cq value between 25 and 30, we avoid to include possibly older infection and possible false positive S dropout signals that can occur when the signal is close to the limit of detection. </w:t>
      </w:r>
    </w:p>
    <w:p w14:paraId="0922F856" w14:textId="5315BC3F" w:rsidR="00836B29" w:rsidRDefault="00836B29" w:rsidP="00915682">
      <w:pPr>
        <w:jc w:val="both"/>
        <w:rPr>
          <w:lang w:val="en-GB"/>
        </w:rPr>
      </w:pPr>
    </w:p>
    <w:p w14:paraId="03E3A544" w14:textId="29FA458A" w:rsidR="00836B29" w:rsidRDefault="00836B29" w:rsidP="00915682">
      <w:pPr>
        <w:jc w:val="both"/>
        <w:rPr>
          <w:lang w:val="en-GB"/>
        </w:rPr>
      </w:pPr>
      <w:r w:rsidRPr="00836B29">
        <w:rPr>
          <w:noProof/>
          <w:lang w:val="en-US"/>
        </w:rPr>
        <w:drawing>
          <wp:inline distT="0" distB="0" distL="0" distR="0" wp14:anchorId="10A85526" wp14:editId="2CA15353">
            <wp:extent cx="5731510" cy="2487930"/>
            <wp:effectExtent l="0" t="0" r="254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pic:cNvPicPr>
                      <a:picLocks noChangeAspect="1"/>
                    </pic:cNvPicPr>
                  </pic:nvPicPr>
                  <pic:blipFill rotWithShape="1">
                    <a:blip r:embed="rId13"/>
                    <a:srcRect l="18417" t="38444" r="18417" b="12815"/>
                    <a:stretch/>
                  </pic:blipFill>
                  <pic:spPr>
                    <a:xfrm>
                      <a:off x="0" y="0"/>
                      <a:ext cx="5731510" cy="2487930"/>
                    </a:xfrm>
                    <a:prstGeom prst="rect">
                      <a:avLst/>
                    </a:prstGeom>
                  </pic:spPr>
                </pic:pic>
              </a:graphicData>
            </a:graphic>
          </wp:inline>
        </w:drawing>
      </w:r>
    </w:p>
    <w:p w14:paraId="394D6DE1" w14:textId="0130D27E" w:rsidR="00836B29" w:rsidRDefault="00836B29" w:rsidP="00915682">
      <w:pPr>
        <w:jc w:val="both"/>
        <w:rPr>
          <w:lang w:val="en-GB"/>
        </w:rPr>
      </w:pPr>
      <w:r w:rsidRPr="00836B29">
        <w:rPr>
          <w:noProof/>
          <w:lang w:val="en-US"/>
        </w:rPr>
        <w:drawing>
          <wp:inline distT="0" distB="0" distL="0" distR="0" wp14:anchorId="1844D405" wp14:editId="50A335DF">
            <wp:extent cx="5731510" cy="1746885"/>
            <wp:effectExtent l="0" t="0" r="2540" b="5715"/>
            <wp:docPr id="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rotWithShape="1">
                    <a:blip r:embed="rId14"/>
                    <a:srcRect l="18000" t="44370" r="6833" b="14889"/>
                    <a:stretch/>
                  </pic:blipFill>
                  <pic:spPr>
                    <a:xfrm>
                      <a:off x="0" y="0"/>
                      <a:ext cx="5731510" cy="1746885"/>
                    </a:xfrm>
                    <a:prstGeom prst="rect">
                      <a:avLst/>
                    </a:prstGeom>
                  </pic:spPr>
                </pic:pic>
              </a:graphicData>
            </a:graphic>
          </wp:inline>
        </w:drawing>
      </w:r>
    </w:p>
    <w:p w14:paraId="36E78FB9" w14:textId="77777777" w:rsidR="00836B29" w:rsidRDefault="00836B29" w:rsidP="00915682">
      <w:pPr>
        <w:jc w:val="both"/>
        <w:rPr>
          <w:lang w:val="en-GB"/>
        </w:rPr>
      </w:pPr>
    </w:p>
    <w:p w14:paraId="2FFC4A93" w14:textId="13B81AF8" w:rsidR="00357CE6" w:rsidRDefault="00EE1449" w:rsidP="00915682">
      <w:pPr>
        <w:jc w:val="both"/>
        <w:rPr>
          <w:ins w:id="13" w:author="Author"/>
          <w:lang w:val="en-GB"/>
        </w:rPr>
      </w:pPr>
      <w:r>
        <w:rPr>
          <w:b/>
          <w:lang w:val="en-GB"/>
        </w:rPr>
        <w:t>Figure 3</w:t>
      </w:r>
      <w:r w:rsidR="00357CE6" w:rsidRPr="00357CE6">
        <w:rPr>
          <w:b/>
          <w:lang w:val="en-GB"/>
        </w:rPr>
        <w:t>:</w:t>
      </w:r>
      <w:r w:rsidR="00357CE6">
        <w:rPr>
          <w:lang w:val="en-GB"/>
        </w:rPr>
        <w:t xml:space="preserve"> </w:t>
      </w:r>
      <w:r w:rsidR="00836B29">
        <w:rPr>
          <w:lang w:val="en-GB"/>
        </w:rPr>
        <w:t>Monthly</w:t>
      </w:r>
      <w:r w:rsidR="00906FDC">
        <w:rPr>
          <w:lang w:val="en-GB"/>
        </w:rPr>
        <w:t xml:space="preserve"> (figure above)</w:t>
      </w:r>
      <w:r w:rsidR="00836B29">
        <w:rPr>
          <w:lang w:val="en-GB"/>
        </w:rPr>
        <w:t xml:space="preserve"> and daily</w:t>
      </w:r>
      <w:r w:rsidR="00906FDC">
        <w:rPr>
          <w:lang w:val="en-GB"/>
        </w:rPr>
        <w:t xml:space="preserve"> (figure below)</w:t>
      </w:r>
      <w:r w:rsidR="00836B29">
        <w:rPr>
          <w:lang w:val="en-GB"/>
        </w:rPr>
        <w:t xml:space="preserve"> e</w:t>
      </w:r>
      <w:r w:rsidR="00357CE6">
        <w:rPr>
          <w:lang w:val="en-GB"/>
        </w:rPr>
        <w:t xml:space="preserve">volution of the proportion of infectious samples detected among all positive tests diagnosed in the federal platform laboratories (Presence of the S dropout signal and Cq &lt;25). </w:t>
      </w:r>
      <w:r w:rsidR="00836B29">
        <w:rPr>
          <w:lang w:val="en-GB"/>
        </w:rPr>
        <w:t>Based on these figures, we estimate that over 40% of the people infected one week ago were infected with a 501Y.V1 variant.</w:t>
      </w:r>
      <w:r w:rsidR="00522A42">
        <w:rPr>
          <w:lang w:val="en-GB"/>
        </w:rPr>
        <w:t xml:space="preserve"> This phenomenon is observed in all regions of the country.</w:t>
      </w:r>
    </w:p>
    <w:p w14:paraId="18EF5019" w14:textId="4D700ADF" w:rsidR="002167F7" w:rsidRDefault="002167F7" w:rsidP="00915682">
      <w:pPr>
        <w:jc w:val="both"/>
        <w:rPr>
          <w:ins w:id="14" w:author="Author"/>
          <w:lang w:val="en-GB"/>
        </w:rPr>
      </w:pPr>
    </w:p>
    <w:p w14:paraId="5E5DE679" w14:textId="776A870F" w:rsidR="002167F7" w:rsidRDefault="002167F7" w:rsidP="00915682">
      <w:pPr>
        <w:jc w:val="both"/>
        <w:rPr>
          <w:ins w:id="15" w:author="Author"/>
          <w:lang w:val="en-GB"/>
        </w:rPr>
      </w:pPr>
    </w:p>
    <w:p w14:paraId="4CCC5165" w14:textId="0F41B8CF" w:rsidR="002167F7" w:rsidRDefault="002167F7" w:rsidP="00915682">
      <w:pPr>
        <w:jc w:val="both"/>
        <w:rPr>
          <w:ins w:id="16" w:author="Author"/>
          <w:lang w:val="en-GB"/>
        </w:rPr>
      </w:pPr>
    </w:p>
    <w:p w14:paraId="675B855C" w14:textId="1B44155D" w:rsidR="002167F7" w:rsidRDefault="002167F7" w:rsidP="00915682">
      <w:pPr>
        <w:jc w:val="both"/>
        <w:rPr>
          <w:ins w:id="17" w:author="Author"/>
          <w:lang w:val="en-GB"/>
        </w:rPr>
      </w:pPr>
    </w:p>
    <w:p w14:paraId="1DF458DE" w14:textId="6B756854" w:rsidR="002167F7" w:rsidRDefault="002167F7" w:rsidP="00915682">
      <w:pPr>
        <w:jc w:val="both"/>
        <w:rPr>
          <w:ins w:id="18" w:author="Author"/>
          <w:lang w:val="en-GB"/>
        </w:rPr>
      </w:pPr>
    </w:p>
    <w:p w14:paraId="12305761" w14:textId="3A1A73BA" w:rsidR="002167F7" w:rsidRDefault="002167F7" w:rsidP="00915682">
      <w:pPr>
        <w:jc w:val="both"/>
        <w:rPr>
          <w:ins w:id="19" w:author="Author"/>
          <w:lang w:val="en-GB"/>
        </w:rPr>
      </w:pPr>
    </w:p>
    <w:p w14:paraId="23D6862E" w14:textId="7DA260DB" w:rsidR="002167F7" w:rsidRDefault="002167F7" w:rsidP="00915682">
      <w:pPr>
        <w:jc w:val="both"/>
        <w:rPr>
          <w:ins w:id="20" w:author="Author"/>
          <w:lang w:val="en-GB"/>
        </w:rPr>
      </w:pPr>
    </w:p>
    <w:p w14:paraId="596AC039" w14:textId="138EE129" w:rsidR="002167F7" w:rsidRDefault="002167F7" w:rsidP="00915682">
      <w:pPr>
        <w:jc w:val="both"/>
        <w:rPr>
          <w:ins w:id="21" w:author="Author"/>
          <w:lang w:val="en-GB"/>
        </w:rPr>
      </w:pPr>
    </w:p>
    <w:p w14:paraId="6B60985D" w14:textId="08DFD35C" w:rsidR="002167F7" w:rsidRDefault="002167F7" w:rsidP="00915682">
      <w:pPr>
        <w:jc w:val="both"/>
        <w:rPr>
          <w:ins w:id="22" w:author="Author"/>
          <w:lang w:val="en-GB"/>
        </w:rPr>
      </w:pPr>
    </w:p>
    <w:p w14:paraId="0DBC1FB4" w14:textId="6D99B15B" w:rsidR="002167F7" w:rsidRDefault="002167F7" w:rsidP="00915682">
      <w:pPr>
        <w:jc w:val="both"/>
        <w:rPr>
          <w:ins w:id="23" w:author="Author"/>
          <w:lang w:val="en-GB"/>
        </w:rPr>
      </w:pPr>
    </w:p>
    <w:p w14:paraId="5860B0A3" w14:textId="3F8401DB" w:rsidR="002167F7" w:rsidRDefault="002167F7" w:rsidP="00915682">
      <w:pPr>
        <w:jc w:val="both"/>
        <w:rPr>
          <w:ins w:id="24" w:author="Author"/>
          <w:lang w:val="en-GB"/>
        </w:rPr>
      </w:pPr>
      <w:ins w:id="25" w:author="Author">
        <w:r>
          <w:rPr>
            <w:lang w:val="en-GB"/>
          </w:rPr>
          <w:lastRenderedPageBreak/>
          <w:t>A logistic fit (binomial GLMM with XXX) demonstrates that XXX.</w:t>
        </w:r>
      </w:ins>
    </w:p>
    <w:p w14:paraId="52A47183" w14:textId="77777777" w:rsidR="002167F7" w:rsidRDefault="002167F7" w:rsidP="00915682">
      <w:pPr>
        <w:jc w:val="both"/>
        <w:rPr>
          <w:ins w:id="26" w:author="Author"/>
          <w:lang w:val="en-GB"/>
        </w:rPr>
      </w:pPr>
    </w:p>
    <w:p w14:paraId="3C35DDD4" w14:textId="2C673A9B" w:rsidR="002167F7" w:rsidRDefault="002167F7" w:rsidP="00915682">
      <w:pPr>
        <w:jc w:val="both"/>
        <w:rPr>
          <w:ins w:id="27" w:author="Author"/>
          <w:lang w:val="en-GB"/>
        </w:rPr>
      </w:pPr>
      <w:ins w:id="28" w:author="Author">
        <w:del w:id="29" w:author="Author">
          <w:r w:rsidRPr="002167F7" w:rsidDel="00460029">
            <w:rPr>
              <w:noProof/>
              <w:lang w:val="en-US"/>
            </w:rPr>
            <w:drawing>
              <wp:inline distT="0" distB="0" distL="0" distR="0" wp14:anchorId="7440726B" wp14:editId="5A7D48B3">
                <wp:extent cx="5731510" cy="4298633"/>
                <wp:effectExtent l="0" t="0" r="2540" b="6985"/>
                <wp:docPr id="7" name="Picture 7" descr="C:\Documents\GitHub\newcovid_belgium\plots\2021_02_23\Fig4_fit1_binomGLMM_501YV1_Belgium_response 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GitHub\newcovid_belgium\plots\2021_02_23\Fig4_fit1_binomGLMM_501YV1_Belgium_response sca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del>
        <w:r w:rsidR="00460029" w:rsidRPr="00460029">
          <w:rPr>
            <w:noProof/>
            <w:lang w:val="en-US"/>
          </w:rPr>
          <w:drawing>
            <wp:inline distT="0" distB="0" distL="0" distR="0" wp14:anchorId="306B7D9A" wp14:editId="1B7F759B">
              <wp:extent cx="5731510" cy="4298633"/>
              <wp:effectExtent l="0" t="0" r="2540" b="6985"/>
              <wp:docPr id="12" name="Picture 12" descr="C:\Documents\GitHub\newcovid_belgium\plots\2021_02_23\Fig4_fit1_binomGLMM_501YV1_Belgium_response 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GitHub\newcovid_belgium\plots\2021_02_23\Fig4_fit1_binomGLMM_501YV1_Belgium_response sca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bookmarkStart w:id="30" w:name="_GoBack"/>
        <w:bookmarkEnd w:id="30"/>
      </w:ins>
    </w:p>
    <w:p w14:paraId="2A269653" w14:textId="77777777" w:rsidR="00B727A0" w:rsidRDefault="00B727A0" w:rsidP="00B727A0">
      <w:pPr>
        <w:autoSpaceDE w:val="0"/>
        <w:autoSpaceDN w:val="0"/>
        <w:adjustRightInd w:val="0"/>
        <w:rPr>
          <w:ins w:id="31" w:author="Author"/>
          <w:rFonts w:ascii="ArialMT" w:hAnsi="ArialMT" w:cs="ArialMT"/>
          <w:lang w:val="en-US"/>
        </w:rPr>
      </w:pPr>
      <w:ins w:id="32" w:author="Author">
        <w:r>
          <w:rPr>
            <w:rFonts w:ascii="ArialMT" w:hAnsi="ArialMT" w:cs="ArialMT"/>
            <w:lang w:val="en-US"/>
          </w:rPr>
          <w:t>Estimated increase in the relative abundance of the 501Y.V1 variant in Belgium</w:t>
        </w:r>
      </w:ins>
    </w:p>
    <w:p w14:paraId="2561B137" w14:textId="77777777" w:rsidR="00B727A0" w:rsidRDefault="00B727A0" w:rsidP="00B727A0">
      <w:pPr>
        <w:autoSpaceDE w:val="0"/>
        <w:autoSpaceDN w:val="0"/>
        <w:adjustRightInd w:val="0"/>
        <w:rPr>
          <w:ins w:id="33" w:author="Author"/>
          <w:rFonts w:ascii="ArialMT" w:hAnsi="ArialMT" w:cs="ArialMT"/>
          <w:lang w:val="en-US"/>
        </w:rPr>
      </w:pPr>
      <w:ins w:id="34" w:author="Author">
        <w:r>
          <w:rPr>
            <w:rFonts w:ascii="ArialMT" w:hAnsi="ArialMT" w:cs="ArialMT"/>
            <w:lang w:val="en-US"/>
          </w:rPr>
          <w:t>based on S dropout data (mean and 95% confidence intervals, binomial GLMM with random</w:t>
        </w:r>
      </w:ins>
    </w:p>
    <w:p w14:paraId="2FD85443" w14:textId="77777777" w:rsidR="00B727A0" w:rsidRDefault="00B727A0" w:rsidP="00B727A0">
      <w:pPr>
        <w:autoSpaceDE w:val="0"/>
        <w:autoSpaceDN w:val="0"/>
        <w:adjustRightInd w:val="0"/>
        <w:rPr>
          <w:ins w:id="35" w:author="Author"/>
          <w:rFonts w:ascii="ArialMT" w:hAnsi="ArialMT" w:cs="ArialMT"/>
          <w:lang w:val="en-US"/>
        </w:rPr>
      </w:pPr>
      <w:ins w:id="36" w:author="Author">
        <w:r>
          <w:rPr>
            <w:rFonts w:ascii="ArialMT" w:hAnsi="ArialMT" w:cs="ArialMT"/>
            <w:lang w:val="en-US"/>
          </w:rPr>
          <w:t>intercept for laboratory and an observation-level random effect to take into account</w:t>
        </w:r>
      </w:ins>
    </w:p>
    <w:p w14:paraId="19255A8B" w14:textId="77777777" w:rsidR="00B727A0" w:rsidRDefault="00B727A0" w:rsidP="00B727A0">
      <w:pPr>
        <w:autoSpaceDE w:val="0"/>
        <w:autoSpaceDN w:val="0"/>
        <w:adjustRightInd w:val="0"/>
        <w:rPr>
          <w:ins w:id="37" w:author="Author"/>
          <w:rFonts w:ascii="ArialMT" w:hAnsi="ArialMT" w:cs="ArialMT"/>
          <w:lang w:val="en-US"/>
        </w:rPr>
      </w:pPr>
      <w:ins w:id="38" w:author="Author">
        <w:r>
          <w:rPr>
            <w:rFonts w:ascii="ArialMT" w:hAnsi="ArialMT" w:cs="ArialMT"/>
            <w:lang w:val="en-US"/>
          </w:rPr>
          <w:t>overdispersion, with correction for the expected proportion of true positives). An</w:t>
        </w:r>
      </w:ins>
    </w:p>
    <w:p w14:paraId="78DDF51B" w14:textId="490F55EB" w:rsidR="00B727A0" w:rsidRDefault="00B727A0" w:rsidP="00B727A0">
      <w:pPr>
        <w:jc w:val="both"/>
        <w:rPr>
          <w:ins w:id="39" w:author="Author"/>
          <w:lang w:val="en-GB"/>
        </w:rPr>
      </w:pPr>
      <w:ins w:id="40" w:author="Author">
        <w:r>
          <w:rPr>
            <w:rFonts w:ascii="ArialMT" w:hAnsi="ArialMT" w:cs="ArialMT"/>
            <w:lang w:val="en-US"/>
          </w:rPr>
          <w:t>extrapolation up to the first of March is shown.</w:t>
        </w:r>
      </w:ins>
    </w:p>
    <w:p w14:paraId="471EB448" w14:textId="05403B6F" w:rsidR="002167F7" w:rsidRDefault="002167F7" w:rsidP="00915682">
      <w:pPr>
        <w:jc w:val="both"/>
        <w:rPr>
          <w:ins w:id="41" w:author="Author"/>
          <w:lang w:val="en-GB"/>
        </w:rPr>
      </w:pPr>
    </w:p>
    <w:p w14:paraId="0C34B7EA" w14:textId="2D6A4056" w:rsidR="002167F7" w:rsidRDefault="002167F7" w:rsidP="00915682">
      <w:pPr>
        <w:jc w:val="both"/>
        <w:rPr>
          <w:ins w:id="42" w:author="Author"/>
          <w:lang w:val="en-GB"/>
        </w:rPr>
      </w:pPr>
    </w:p>
    <w:p w14:paraId="6032F55D" w14:textId="5C801AF6" w:rsidR="002167F7" w:rsidRDefault="002167F7" w:rsidP="00915682">
      <w:pPr>
        <w:jc w:val="both"/>
        <w:rPr>
          <w:ins w:id="43" w:author="Author"/>
          <w:lang w:val="en-GB"/>
        </w:rPr>
      </w:pPr>
    </w:p>
    <w:p w14:paraId="399737D1" w14:textId="19658830" w:rsidR="002167F7" w:rsidRDefault="002167F7" w:rsidP="00915682">
      <w:pPr>
        <w:jc w:val="both"/>
        <w:rPr>
          <w:ins w:id="44" w:author="Author"/>
          <w:lang w:val="en-GB"/>
        </w:rPr>
      </w:pPr>
      <w:ins w:id="45" w:author="Author">
        <w:r>
          <w:rPr>
            <w:lang w:val="en-GB"/>
          </w:rPr>
          <w:t>We can further observe that XXX.</w:t>
        </w:r>
      </w:ins>
    </w:p>
    <w:p w14:paraId="296A186D" w14:textId="1EB4B03C" w:rsidR="002167F7" w:rsidRDefault="002167F7" w:rsidP="00915682">
      <w:pPr>
        <w:jc w:val="both"/>
        <w:rPr>
          <w:ins w:id="46" w:author="Author"/>
          <w:lang w:val="en-GB"/>
        </w:rPr>
      </w:pPr>
    </w:p>
    <w:p w14:paraId="14D9B8CE" w14:textId="0353314B" w:rsidR="002167F7" w:rsidRDefault="002167F7" w:rsidP="00915682">
      <w:pPr>
        <w:jc w:val="both"/>
        <w:rPr>
          <w:ins w:id="47" w:author="Author"/>
          <w:lang w:val="en-GB"/>
        </w:rPr>
      </w:pPr>
    </w:p>
    <w:p w14:paraId="2996BB67" w14:textId="4C406CAA" w:rsidR="002167F7" w:rsidRDefault="002167F7" w:rsidP="00915682">
      <w:pPr>
        <w:jc w:val="both"/>
        <w:rPr>
          <w:ins w:id="48" w:author="Author"/>
          <w:lang w:val="en-GB"/>
        </w:rPr>
      </w:pPr>
    </w:p>
    <w:p w14:paraId="5E958EEC" w14:textId="77777777" w:rsidR="002167F7" w:rsidRDefault="002167F7" w:rsidP="00915682">
      <w:pPr>
        <w:jc w:val="both"/>
        <w:rPr>
          <w:ins w:id="49" w:author="Author"/>
          <w:lang w:val="en-GB"/>
        </w:rPr>
      </w:pPr>
    </w:p>
    <w:p w14:paraId="0296553B" w14:textId="2851606D" w:rsidR="002167F7" w:rsidRDefault="002167F7" w:rsidP="00915682">
      <w:pPr>
        <w:jc w:val="both"/>
        <w:rPr>
          <w:lang w:val="en-GB"/>
        </w:rPr>
      </w:pPr>
      <w:ins w:id="50" w:author="Author">
        <w:r w:rsidRPr="002167F7">
          <w:rPr>
            <w:noProof/>
            <w:lang w:val="en-US"/>
          </w:rPr>
          <w:lastRenderedPageBreak/>
          <w:drawing>
            <wp:inline distT="0" distB="0" distL="0" distR="0" wp14:anchorId="54ECFD27" wp14:editId="2BC6B31A">
              <wp:extent cx="5731510" cy="4298315"/>
              <wp:effectExtent l="0" t="0" r="2540" b="6985"/>
              <wp:docPr id="5" name="Picture 5" descr="C:\Documents\GitHub\newcovid_belgium\plots\2021_02_23\Fig5_fit1_binomGLMM_501YV1_Belgium by 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GitHub\newcovid_belgium\plots\2021_02_23\Fig5_fit1_binomGLMM_501YV1_Belgium by la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ins>
    </w:p>
    <w:p w14:paraId="331DD473" w14:textId="77777777" w:rsidR="000C616B" w:rsidRDefault="000C616B" w:rsidP="00915682">
      <w:pPr>
        <w:jc w:val="both"/>
        <w:rPr>
          <w:lang w:val="en-GB"/>
        </w:rPr>
      </w:pPr>
    </w:p>
    <w:p w14:paraId="7827BF9D" w14:textId="22A993F9" w:rsidR="00504494" w:rsidRDefault="00504494" w:rsidP="00915682">
      <w:pPr>
        <w:jc w:val="both"/>
        <w:rPr>
          <w:ins w:id="51" w:author="Author"/>
          <w:lang w:val="en-GB"/>
        </w:rPr>
      </w:pPr>
    </w:p>
    <w:p w14:paraId="5E9E787E" w14:textId="5C04EE5C" w:rsidR="002167F7" w:rsidRDefault="002167F7" w:rsidP="00915682">
      <w:pPr>
        <w:jc w:val="both"/>
        <w:rPr>
          <w:ins w:id="52" w:author="Author"/>
          <w:lang w:val="en-GB"/>
        </w:rPr>
      </w:pPr>
    </w:p>
    <w:p w14:paraId="4439367C" w14:textId="6F19798B" w:rsidR="002167F7" w:rsidRDefault="002167F7" w:rsidP="00915682">
      <w:pPr>
        <w:jc w:val="both"/>
        <w:rPr>
          <w:ins w:id="53" w:author="Author"/>
          <w:lang w:val="en-GB"/>
        </w:rPr>
      </w:pPr>
    </w:p>
    <w:p w14:paraId="66398F64" w14:textId="77777777" w:rsidR="002167F7" w:rsidRDefault="002167F7" w:rsidP="002167F7">
      <w:pPr>
        <w:ind w:left="360"/>
        <w:jc w:val="both"/>
        <w:rPr>
          <w:ins w:id="54" w:author="Author"/>
          <w:lang w:val="en-GB"/>
        </w:rPr>
      </w:pPr>
      <w:ins w:id="55" w:author="Author">
        <w:r>
          <w:rPr>
            <w:lang w:val="en-GB"/>
          </w:rPr>
          <w:t xml:space="preserve">Due to its increasing proportion, the 501Y.V1 variant, which has a higher transmissibility rate compared to other circulating strains and therefore a transmission advantage, has now become a main determinant in driving up the effective reproduction number (Re) of the SARS-CoV2 virus in Belgium. </w:t>
        </w:r>
      </w:ins>
    </w:p>
    <w:p w14:paraId="493ECCB0" w14:textId="77777777" w:rsidR="002167F7" w:rsidRDefault="002167F7" w:rsidP="002167F7">
      <w:pPr>
        <w:ind w:left="360"/>
        <w:jc w:val="both"/>
        <w:rPr>
          <w:ins w:id="56" w:author="Author"/>
          <w:lang w:val="en-GB"/>
        </w:rPr>
      </w:pPr>
    </w:p>
    <w:p w14:paraId="093F6238" w14:textId="77777777" w:rsidR="002167F7" w:rsidRDefault="002167F7" w:rsidP="002167F7">
      <w:pPr>
        <w:ind w:left="360"/>
        <w:jc w:val="center"/>
        <w:rPr>
          <w:ins w:id="57" w:author="Author"/>
          <w:lang w:val="en-GB"/>
        </w:rPr>
      </w:pPr>
      <w:ins w:id="58" w:author="Author">
        <w:r w:rsidRPr="002167F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2167F7">
          <w:rPr>
            <w:noProof/>
            <w:lang w:val="en-US"/>
          </w:rPr>
          <w:drawing>
            <wp:inline distT="0" distB="0" distL="0" distR="0" wp14:anchorId="3F047AF8" wp14:editId="29EE6226">
              <wp:extent cx="5731383" cy="3416512"/>
              <wp:effectExtent l="0" t="0" r="3175" b="0"/>
              <wp:docPr id="1" name="Picture 1" descr="C:\Documents\GitHub\newcovid_belgium\plots\2021_02_23\Re_cases_Re_501YV1_Re_wild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GitHub\newcovid_belgium\plots\2021_02_23\Re_cases_Re_501YV1_Re_wildtyp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6545"/>
                      <a:stretch/>
                    </pic:blipFill>
                    <pic:spPr bwMode="auto">
                      <a:xfrm>
                        <a:off x="0" y="0"/>
                        <a:ext cx="5731510" cy="3416588"/>
                      </a:xfrm>
                      <a:prstGeom prst="rect">
                        <a:avLst/>
                      </a:prstGeom>
                      <a:noFill/>
                      <a:ln>
                        <a:noFill/>
                      </a:ln>
                      <a:extLst>
                        <a:ext uri="{53640926-AAD7-44D8-BBD7-CCE9431645EC}">
                          <a14:shadowObscured xmlns:a14="http://schemas.microsoft.com/office/drawing/2010/main"/>
                        </a:ext>
                      </a:extLst>
                    </pic:spPr>
                  </pic:pic>
                </a:graphicData>
              </a:graphic>
            </wp:inline>
          </w:drawing>
        </w:r>
      </w:ins>
    </w:p>
    <w:p w14:paraId="5FA7AF7F" w14:textId="77777777" w:rsidR="002167F7" w:rsidRDefault="002167F7" w:rsidP="002167F7">
      <w:pPr>
        <w:ind w:left="360"/>
        <w:jc w:val="both"/>
        <w:rPr>
          <w:ins w:id="59" w:author="Author"/>
          <w:lang w:val="en-GB"/>
        </w:rPr>
      </w:pPr>
      <w:ins w:id="60" w:author="Author">
        <w:r w:rsidRPr="00EE1449">
          <w:rPr>
            <w:b/>
            <w:lang w:val="en-GB"/>
          </w:rPr>
          <w:t xml:space="preserve">Figure </w:t>
        </w:r>
        <w:r>
          <w:rPr>
            <w:b/>
            <w:lang w:val="en-GB"/>
          </w:rPr>
          <w:t>5</w:t>
        </w:r>
        <w:r w:rsidRPr="00EE1449">
          <w:rPr>
            <w:b/>
            <w:lang w:val="en-GB"/>
          </w:rPr>
          <w:t>:</w:t>
        </w:r>
        <w:r>
          <w:rPr>
            <w:lang w:val="en-GB"/>
          </w:rPr>
          <w:t xml:space="preserve"> The evolution of the reproduction rate (R) in Belgium (black line) is now is now mainly driven by the (R) of the 501Y.V1 (red line), which emerged in Belgium end of December 2020. The (R) of the other circulating strains (blue line) has dropped as a consequence of current disease containment measures.</w:t>
        </w:r>
      </w:ins>
    </w:p>
    <w:p w14:paraId="3F58AC07" w14:textId="514DB099" w:rsidR="002167F7" w:rsidRDefault="002167F7" w:rsidP="00915682">
      <w:pPr>
        <w:jc w:val="both"/>
        <w:rPr>
          <w:ins w:id="61" w:author="Author"/>
          <w:lang w:val="en-GB"/>
        </w:rPr>
      </w:pPr>
    </w:p>
    <w:p w14:paraId="2C7CD0AC" w14:textId="77777777" w:rsidR="002167F7" w:rsidRDefault="002167F7" w:rsidP="00915682">
      <w:pPr>
        <w:jc w:val="both"/>
        <w:rPr>
          <w:lang w:val="en-GB"/>
        </w:rPr>
      </w:pPr>
    </w:p>
    <w:p w14:paraId="261533CB" w14:textId="590BA77B" w:rsidR="00836B29" w:rsidRDefault="00836B29" w:rsidP="000C616B">
      <w:pPr>
        <w:jc w:val="both"/>
        <w:rPr>
          <w:lang w:val="en-GB"/>
        </w:rPr>
      </w:pPr>
      <w:r w:rsidRPr="00836B29">
        <w:rPr>
          <w:lang w:val="en-GB"/>
        </w:rPr>
        <w:t>During weeks 6,7 and 8, 670 samples have been sequenced as part of the baseline surveillance, among which 292 were 20I/501Y.V1 (43,6%), 34 were 20H/501Y.V2 (5%) and 8 were 20J/501Y.V3 (1,2%).</w:t>
      </w:r>
      <w:r w:rsidR="000C616B">
        <w:rPr>
          <w:lang w:val="en-GB"/>
        </w:rPr>
        <w:t xml:space="preserve"> Based on these figures, we estimate that over 50% of the people infected one week ago were infected with one of the 3 VOCs currently circulating in Belgium.</w:t>
      </w:r>
    </w:p>
    <w:p w14:paraId="50A332A7" w14:textId="4EAF913C" w:rsidR="00836B29" w:rsidRDefault="00836B29" w:rsidP="00836B29">
      <w:pPr>
        <w:ind w:left="360"/>
        <w:jc w:val="center"/>
        <w:rPr>
          <w:lang w:val="en-GB"/>
        </w:rPr>
      </w:pPr>
      <w:r>
        <w:rPr>
          <w:noProof/>
          <w:lang w:val="en-US"/>
        </w:rPr>
        <w:drawing>
          <wp:inline distT="0" distB="0" distL="0" distR="0" wp14:anchorId="406396C5" wp14:editId="414D0EB1">
            <wp:extent cx="4335300" cy="3101340"/>
            <wp:effectExtent l="0" t="0" r="8255"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978" t="33800" r="57455" b="25074"/>
                    <a:stretch/>
                  </pic:blipFill>
                  <pic:spPr bwMode="auto">
                    <a:xfrm>
                      <a:off x="0" y="0"/>
                      <a:ext cx="4354602" cy="3115148"/>
                    </a:xfrm>
                    <a:prstGeom prst="rect">
                      <a:avLst/>
                    </a:prstGeom>
                    <a:ln>
                      <a:noFill/>
                    </a:ln>
                    <a:extLst>
                      <a:ext uri="{53640926-AAD7-44D8-BBD7-CCE9431645EC}">
                        <a14:shadowObscured xmlns:a14="http://schemas.microsoft.com/office/drawing/2010/main"/>
                      </a:ext>
                    </a:extLst>
                  </pic:spPr>
                </pic:pic>
              </a:graphicData>
            </a:graphic>
          </wp:inline>
        </w:drawing>
      </w:r>
    </w:p>
    <w:p w14:paraId="6F6CD128" w14:textId="09757A63" w:rsidR="00915682" w:rsidRDefault="00915682" w:rsidP="00534800">
      <w:pPr>
        <w:ind w:left="360"/>
        <w:jc w:val="both"/>
        <w:rPr>
          <w:lang w:val="en-GB"/>
        </w:rPr>
      </w:pPr>
    </w:p>
    <w:p w14:paraId="05D11B1B" w14:textId="1419BE16" w:rsidR="00BF161F" w:rsidRPr="00BF161F" w:rsidRDefault="00EE1449" w:rsidP="00836B29">
      <w:pPr>
        <w:ind w:left="360"/>
        <w:jc w:val="both"/>
        <w:rPr>
          <w:lang w:val="en-GB"/>
        </w:rPr>
      </w:pPr>
      <w:r>
        <w:rPr>
          <w:b/>
          <w:lang w:val="en-GB"/>
        </w:rPr>
        <w:t>Figure 4</w:t>
      </w:r>
      <w:r w:rsidR="00915682" w:rsidRPr="00BF161F">
        <w:rPr>
          <w:b/>
          <w:lang w:val="en-GB"/>
        </w:rPr>
        <w:t>:</w:t>
      </w:r>
      <w:r w:rsidR="00915682">
        <w:rPr>
          <w:lang w:val="en-GB"/>
        </w:rPr>
        <w:t xml:space="preserve"> Next</w:t>
      </w:r>
      <w:ins w:id="62" w:author="Author">
        <w:r w:rsidR="002167F7">
          <w:rPr>
            <w:lang w:val="en-GB"/>
          </w:rPr>
          <w:t>st</w:t>
        </w:r>
      </w:ins>
      <w:r w:rsidR="00915682">
        <w:rPr>
          <w:lang w:val="en-GB"/>
        </w:rPr>
        <w:t>rain build of currently available sequences from Belgium. VOCs are highlighted in dark orange (20I/501Y.V1</w:t>
      </w:r>
      <w:r w:rsidR="00915682" w:rsidRPr="00534800">
        <w:rPr>
          <w:lang w:val="en-GB"/>
        </w:rPr>
        <w:t xml:space="preserve">), </w:t>
      </w:r>
      <w:r w:rsidR="00915682">
        <w:rPr>
          <w:lang w:val="en-GB"/>
        </w:rPr>
        <w:t>light orange</w:t>
      </w:r>
      <w:r w:rsidR="00915682" w:rsidRPr="00534800">
        <w:rPr>
          <w:lang w:val="en-GB"/>
        </w:rPr>
        <w:t xml:space="preserve"> </w:t>
      </w:r>
      <w:r w:rsidR="00915682">
        <w:rPr>
          <w:lang w:val="en-GB"/>
        </w:rPr>
        <w:t>(</w:t>
      </w:r>
      <w:r w:rsidR="00915682" w:rsidRPr="00534800">
        <w:rPr>
          <w:lang w:val="en-GB"/>
        </w:rPr>
        <w:t>20H/501Y.V2</w:t>
      </w:r>
      <w:r w:rsidR="00915682">
        <w:rPr>
          <w:lang w:val="en-GB"/>
        </w:rPr>
        <w:t>)</w:t>
      </w:r>
      <w:r w:rsidR="00915682" w:rsidRPr="00534800">
        <w:rPr>
          <w:lang w:val="en-GB"/>
        </w:rPr>
        <w:t xml:space="preserve"> and </w:t>
      </w:r>
      <w:r w:rsidR="00BF161F">
        <w:rPr>
          <w:lang w:val="en-GB"/>
        </w:rPr>
        <w:t xml:space="preserve">red (20J/501Y.V3). </w:t>
      </w:r>
    </w:p>
    <w:p w14:paraId="3B612AD0" w14:textId="6BE18C0A" w:rsidR="00915682" w:rsidRDefault="00915682" w:rsidP="00915682">
      <w:pPr>
        <w:jc w:val="both"/>
        <w:rPr>
          <w:ins w:id="63" w:author="Author"/>
          <w:lang w:val="en-GB"/>
        </w:rPr>
      </w:pPr>
    </w:p>
    <w:p w14:paraId="46C6535E" w14:textId="6802486E" w:rsidR="002167F7" w:rsidRDefault="002167F7" w:rsidP="00915682">
      <w:pPr>
        <w:jc w:val="both"/>
        <w:rPr>
          <w:ins w:id="64" w:author="Author"/>
          <w:lang w:val="en-GB"/>
        </w:rPr>
      </w:pPr>
    </w:p>
    <w:p w14:paraId="7414C21E" w14:textId="77777777" w:rsidR="002167F7" w:rsidRDefault="002167F7" w:rsidP="002167F7">
      <w:pPr>
        <w:rPr>
          <w:moveTo w:id="65" w:author="Author"/>
          <w:b/>
          <w:lang w:val="en-GB"/>
        </w:rPr>
      </w:pPr>
      <w:moveToRangeStart w:id="66" w:author="Author" w:name="move65004216"/>
      <w:moveTo w:id="67" w:author="Author">
        <w:r w:rsidRPr="00EE759B">
          <w:rPr>
            <w:b/>
            <w:noProof/>
            <w:lang w:val="en-US"/>
          </w:rPr>
          <w:drawing>
            <wp:inline distT="0" distB="0" distL="0" distR="0" wp14:anchorId="033F20D1" wp14:editId="27DAA40E">
              <wp:extent cx="5684520" cy="3597275"/>
              <wp:effectExtent l="0" t="0" r="0" b="3175"/>
              <wp:docPr id="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rotWithShape="1">
                      <a:blip r:embed="rId20"/>
                      <a:srcRect t="12102" r="820"/>
                      <a:stretch/>
                    </pic:blipFill>
                    <pic:spPr bwMode="auto">
                      <a:xfrm>
                        <a:off x="0" y="0"/>
                        <a:ext cx="5684520" cy="3597275"/>
                      </a:xfrm>
                      <a:prstGeom prst="rect">
                        <a:avLst/>
                      </a:prstGeom>
                      <a:ln>
                        <a:noFill/>
                      </a:ln>
                      <a:extLst>
                        <a:ext uri="{53640926-AAD7-44D8-BBD7-CCE9431645EC}">
                          <a14:shadowObscured xmlns:a14="http://schemas.microsoft.com/office/drawing/2010/main"/>
                        </a:ext>
                      </a:extLst>
                    </pic:spPr>
                  </pic:pic>
                </a:graphicData>
              </a:graphic>
            </wp:inline>
          </w:drawing>
        </w:r>
      </w:moveTo>
    </w:p>
    <w:p w14:paraId="5B67E0B6" w14:textId="77777777" w:rsidR="002167F7" w:rsidRDefault="002167F7" w:rsidP="002167F7">
      <w:pPr>
        <w:rPr>
          <w:moveTo w:id="68" w:author="Author"/>
          <w:b/>
          <w:lang w:val="en-GB"/>
        </w:rPr>
      </w:pPr>
    </w:p>
    <w:p w14:paraId="3B248640" w14:textId="77777777" w:rsidR="002167F7" w:rsidRPr="00777D08" w:rsidRDefault="002167F7" w:rsidP="002167F7">
      <w:pPr>
        <w:rPr>
          <w:moveTo w:id="69" w:author="Author"/>
          <w:lang w:val="en-GB"/>
        </w:rPr>
      </w:pPr>
      <w:moveTo w:id="70" w:author="Author">
        <w:r>
          <w:rPr>
            <w:b/>
            <w:lang w:val="en-GB"/>
          </w:rPr>
          <w:t xml:space="preserve">Figure 6: </w:t>
        </w:r>
        <w:r>
          <w:rPr>
            <w:lang w:val="en-GB"/>
          </w:rPr>
          <w:t>Spread of VOCs in Belgium over time and projections for the upcoming weeks. A wide and temporary utilization of a reflex PCR positively detecting the 501Y.V2 (Red) and 501Y.V3 (Green) mutants would allow to initiate targeted interventions. Considering that these two VOCs are less susceptible to vaccination, a larger vaccination coverage will be required to mitigate their impact on the general epidemic trends. Temporary interventions targeting these VOCs such as reflex test and highly active contact tracing would contribute to compensate the selection pressure that will be caused during stepwise vaccination rollout.</w:t>
        </w:r>
      </w:moveTo>
    </w:p>
    <w:moveToRangeEnd w:id="66"/>
    <w:p w14:paraId="3AA19481" w14:textId="7CC399FC" w:rsidR="002167F7" w:rsidRPr="00534800" w:rsidRDefault="002167F7" w:rsidP="00915682">
      <w:pPr>
        <w:jc w:val="both"/>
        <w:rPr>
          <w:lang w:val="en-GB"/>
        </w:rPr>
      </w:pPr>
    </w:p>
    <w:p w14:paraId="75B57B6F" w14:textId="21DE9392" w:rsidR="00915682" w:rsidRDefault="00915682" w:rsidP="00915682">
      <w:pPr>
        <w:ind w:left="360"/>
        <w:jc w:val="both"/>
        <w:rPr>
          <w:lang w:val="en-GB"/>
        </w:rPr>
      </w:pPr>
    </w:p>
    <w:p w14:paraId="3603C60A" w14:textId="2825C43A" w:rsidR="00915682" w:rsidDel="002167F7" w:rsidRDefault="00947C89" w:rsidP="00915682">
      <w:pPr>
        <w:ind w:left="360"/>
        <w:jc w:val="both"/>
        <w:rPr>
          <w:del w:id="71" w:author="Author"/>
          <w:lang w:val="en-GB"/>
        </w:rPr>
      </w:pPr>
      <w:del w:id="72" w:author="Author">
        <w:r w:rsidDel="002167F7">
          <w:rPr>
            <w:lang w:val="en-GB"/>
          </w:rPr>
          <w:delText>Due to its increasing p</w:delText>
        </w:r>
        <w:r w:rsidR="00EE1449" w:rsidDel="002167F7">
          <w:rPr>
            <w:lang w:val="en-GB"/>
          </w:rPr>
          <w:delText>roportion, the 501Y.V1 variant, which has</w:delText>
        </w:r>
        <w:r w:rsidDel="002167F7">
          <w:rPr>
            <w:lang w:val="en-GB"/>
          </w:rPr>
          <w:delText xml:space="preserve"> a hi</w:delText>
        </w:r>
        <w:r w:rsidR="00EE1449" w:rsidDel="002167F7">
          <w:rPr>
            <w:lang w:val="en-GB"/>
          </w:rPr>
          <w:delText xml:space="preserve">gher transmissibility rate compared to </w:delText>
        </w:r>
        <w:r w:rsidDel="002167F7">
          <w:rPr>
            <w:lang w:val="en-GB"/>
          </w:rPr>
          <w:delText>other circulating strains</w:delText>
        </w:r>
        <w:r w:rsidR="00EE1449" w:rsidDel="002167F7">
          <w:rPr>
            <w:lang w:val="en-GB"/>
          </w:rPr>
          <w:delText xml:space="preserve"> and therefore a transmission advantage</w:delText>
        </w:r>
        <w:r w:rsidDel="002167F7">
          <w:rPr>
            <w:lang w:val="en-GB"/>
          </w:rPr>
          <w:delText xml:space="preserve">, has now become the main driver of the </w:delText>
        </w:r>
        <w:r w:rsidR="00522A42" w:rsidDel="002167F7">
          <w:rPr>
            <w:lang w:val="en-GB"/>
          </w:rPr>
          <w:delText xml:space="preserve">overall </w:delText>
        </w:r>
        <w:r w:rsidDel="002167F7">
          <w:rPr>
            <w:lang w:val="en-GB"/>
          </w:rPr>
          <w:delText xml:space="preserve">transmission rate </w:delText>
        </w:r>
        <w:r w:rsidR="00EE1449" w:rsidDel="002167F7">
          <w:rPr>
            <w:lang w:val="en-GB"/>
          </w:rPr>
          <w:delText xml:space="preserve">(R) </w:delText>
        </w:r>
        <w:r w:rsidDel="002167F7">
          <w:rPr>
            <w:lang w:val="en-GB"/>
          </w:rPr>
          <w:delText xml:space="preserve">in Belgium. </w:delText>
        </w:r>
      </w:del>
    </w:p>
    <w:p w14:paraId="74493BBF" w14:textId="4BE5A80E" w:rsidR="00915682" w:rsidDel="002167F7" w:rsidRDefault="00915682" w:rsidP="00915682">
      <w:pPr>
        <w:ind w:left="360"/>
        <w:jc w:val="both"/>
        <w:rPr>
          <w:del w:id="73" w:author="Author"/>
          <w:lang w:val="en-GB"/>
        </w:rPr>
      </w:pPr>
    </w:p>
    <w:p w14:paraId="6A9CCEF6" w14:textId="26EF704F" w:rsidR="00357CE6" w:rsidDel="002167F7" w:rsidRDefault="00947C89" w:rsidP="00EE1449">
      <w:pPr>
        <w:ind w:left="360"/>
        <w:jc w:val="center"/>
        <w:rPr>
          <w:del w:id="74" w:author="Author"/>
          <w:lang w:val="en-GB"/>
        </w:rPr>
      </w:pPr>
      <w:del w:id="75" w:author="Author">
        <w:r w:rsidRPr="00947C89" w:rsidDel="002167F7">
          <w:rPr>
            <w:noProof/>
            <w:lang w:val="en-US"/>
          </w:rPr>
          <w:drawing>
            <wp:inline distT="0" distB="0" distL="0" distR="0" wp14:anchorId="4D6F0D79" wp14:editId="13ED47DC">
              <wp:extent cx="4312194" cy="2614295"/>
              <wp:effectExtent l="0" t="0" r="0" b="0"/>
              <wp:docPr id="1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rotWithShape="1">
                      <a:blip r:embed="rId21"/>
                      <a:srcRect t="15096"/>
                      <a:stretch/>
                    </pic:blipFill>
                    <pic:spPr bwMode="auto">
                      <a:xfrm>
                        <a:off x="0" y="0"/>
                        <a:ext cx="4318112" cy="2617883"/>
                      </a:xfrm>
                      <a:prstGeom prst="rect">
                        <a:avLst/>
                      </a:prstGeom>
                      <a:ln>
                        <a:noFill/>
                      </a:ln>
                      <a:extLst>
                        <a:ext uri="{53640926-AAD7-44D8-BBD7-CCE9431645EC}">
                          <a14:shadowObscured xmlns:a14="http://schemas.microsoft.com/office/drawing/2010/main"/>
                        </a:ext>
                      </a:extLst>
                    </pic:spPr>
                  </pic:pic>
                </a:graphicData>
              </a:graphic>
            </wp:inline>
          </w:drawing>
        </w:r>
      </w:del>
    </w:p>
    <w:p w14:paraId="75690ADC" w14:textId="624DAE7B" w:rsidR="00915682" w:rsidDel="002167F7" w:rsidRDefault="00EE1449" w:rsidP="00915682">
      <w:pPr>
        <w:ind w:left="360"/>
        <w:jc w:val="both"/>
        <w:rPr>
          <w:del w:id="76" w:author="Author"/>
          <w:lang w:val="en-GB"/>
        </w:rPr>
      </w:pPr>
      <w:del w:id="77" w:author="Author">
        <w:r w:rsidRPr="00EE1449" w:rsidDel="002167F7">
          <w:rPr>
            <w:b/>
            <w:lang w:val="en-GB"/>
          </w:rPr>
          <w:delText xml:space="preserve">Figure </w:delText>
        </w:r>
        <w:r w:rsidDel="002167F7">
          <w:rPr>
            <w:b/>
            <w:lang w:val="en-GB"/>
          </w:rPr>
          <w:delText>5</w:delText>
        </w:r>
        <w:r w:rsidRPr="00EE1449" w:rsidDel="002167F7">
          <w:rPr>
            <w:b/>
            <w:lang w:val="en-GB"/>
          </w:rPr>
          <w:delText>:</w:delText>
        </w:r>
        <w:r w:rsidDel="002167F7">
          <w:rPr>
            <w:lang w:val="en-GB"/>
          </w:rPr>
          <w:delText xml:space="preserve"> The evolution of the reproduction rate (R) in Belgium (black line) is now is now mainly driven by the (R) of the 501Y.V1 (red line), which emerged in Belgium end of December 2020. The (R) of the other circulating strains (blue line) has dropped as a consequence of current disease containment measures.</w:delText>
        </w:r>
      </w:del>
    </w:p>
    <w:p w14:paraId="69759EA6" w14:textId="6C0DBCEF" w:rsidR="00EF7242" w:rsidRDefault="00EF7242" w:rsidP="00A10ED8">
      <w:pPr>
        <w:rPr>
          <w:lang w:val="en-GB"/>
        </w:rPr>
      </w:pPr>
    </w:p>
    <w:p w14:paraId="1DCEC7D0" w14:textId="17D2704A" w:rsidR="00906FDC" w:rsidDel="002167F7" w:rsidRDefault="00906FDC">
      <w:pPr>
        <w:rPr>
          <w:del w:id="78" w:author="Author"/>
          <w:lang w:val="en-GB"/>
        </w:rPr>
      </w:pPr>
      <w:del w:id="79" w:author="Author">
        <w:r w:rsidDel="002167F7">
          <w:rPr>
            <w:lang w:val="en-GB"/>
          </w:rPr>
          <w:br w:type="page"/>
        </w:r>
      </w:del>
    </w:p>
    <w:p w14:paraId="62D122C2" w14:textId="1D347866" w:rsidR="00EF7242" w:rsidRPr="006333F4" w:rsidRDefault="00EF7242" w:rsidP="00A10ED8">
      <w:pPr>
        <w:rPr>
          <w:lang w:val="en-GB"/>
        </w:rPr>
      </w:pPr>
    </w:p>
    <w:p w14:paraId="212777AF" w14:textId="64130124" w:rsidR="00906FDC" w:rsidRDefault="00906FDC" w:rsidP="00906FDC">
      <w:pPr>
        <w:pStyle w:val="ListParagraph"/>
        <w:numPr>
          <w:ilvl w:val="0"/>
          <w:numId w:val="27"/>
        </w:numPr>
        <w:jc w:val="both"/>
        <w:rPr>
          <w:b/>
          <w:lang w:val="en-GB"/>
        </w:rPr>
      </w:pPr>
      <w:r>
        <w:rPr>
          <w:b/>
          <w:lang w:val="en-GB"/>
        </w:rPr>
        <w:t>Temporary</w:t>
      </w:r>
      <w:r w:rsidR="003D7C44">
        <w:rPr>
          <w:b/>
          <w:lang w:val="en-GB"/>
        </w:rPr>
        <w:t xml:space="preserve"> (and urgent)</w:t>
      </w:r>
      <w:r>
        <w:rPr>
          <w:b/>
          <w:lang w:val="en-GB"/>
        </w:rPr>
        <w:t xml:space="preserve"> utility of a reflex VOC PCR</w:t>
      </w:r>
    </w:p>
    <w:p w14:paraId="09DEF53F" w14:textId="3E13B704" w:rsidR="00906FDC" w:rsidRDefault="00906FDC" w:rsidP="00906FDC">
      <w:pPr>
        <w:pStyle w:val="ListParagraph"/>
        <w:ind w:left="0"/>
        <w:jc w:val="both"/>
        <w:rPr>
          <w:b/>
          <w:lang w:val="en-GB"/>
        </w:rPr>
      </w:pPr>
    </w:p>
    <w:p w14:paraId="39767B99" w14:textId="00989F78" w:rsidR="00906FDC" w:rsidRDefault="00906FDC" w:rsidP="00906FDC">
      <w:pPr>
        <w:pStyle w:val="ListParagraph"/>
        <w:ind w:left="0"/>
        <w:jc w:val="both"/>
        <w:rPr>
          <w:lang w:val="en-GB"/>
        </w:rPr>
      </w:pPr>
      <w:r w:rsidRPr="00906FDC">
        <w:rPr>
          <w:lang w:val="en-GB"/>
        </w:rPr>
        <w:t>Since the start of the COVID-19 pandemic, viral mutants have continuously emerged as a consequence of high level SARS-CoV-2 circulation. In a first phase, non-pharmaceutical interventions such as contact-restriction policies, have led to the selection of more transmissible variants. In a second phase, the virus is put under pressure to be able to evolve in populations with a partial herd immunity, and experiencing a stepwise rollout of vaccination</w:t>
      </w:r>
      <w:r>
        <w:rPr>
          <w:lang w:val="en-GB"/>
        </w:rPr>
        <w:t>.</w:t>
      </w:r>
    </w:p>
    <w:p w14:paraId="5316990C" w14:textId="77777777" w:rsidR="00906FDC" w:rsidRDefault="00906FDC" w:rsidP="00906FDC">
      <w:pPr>
        <w:pStyle w:val="ListParagraph"/>
        <w:ind w:left="0"/>
        <w:jc w:val="both"/>
        <w:rPr>
          <w:lang w:val="en-GB"/>
        </w:rPr>
      </w:pPr>
    </w:p>
    <w:p w14:paraId="4944C442" w14:textId="384C5680" w:rsidR="007D47FB" w:rsidRDefault="00906FDC" w:rsidP="00906FDC">
      <w:pPr>
        <w:pStyle w:val="ListParagraph"/>
        <w:ind w:left="0"/>
        <w:jc w:val="both"/>
        <w:rPr>
          <w:lang w:val="en-GB"/>
        </w:rPr>
      </w:pPr>
      <w:r w:rsidRPr="00906FDC">
        <w:rPr>
          <w:lang w:val="en-GB"/>
        </w:rPr>
        <w:t>During the upcoming months, a period characterized by incomplete immune protection,  partial immunity status will probably become a major driver of selection for variants better adapted to escape human immunity</w:t>
      </w:r>
      <w:r w:rsidR="000751E3">
        <w:rPr>
          <w:lang w:val="en-GB"/>
        </w:rPr>
        <w:t>. To date, a limited number of VOCs</w:t>
      </w:r>
      <w:r w:rsidRPr="00906FDC">
        <w:rPr>
          <w:lang w:val="en-GB"/>
        </w:rPr>
        <w:t xml:space="preserve"> have been described,</w:t>
      </w:r>
      <w:r w:rsidR="000751E3">
        <w:rPr>
          <w:lang w:val="en-GB"/>
        </w:rPr>
        <w:t xml:space="preserve"> and controlling the spread of mutants harbouring an immune escape mechanisms (in particular S:E484K) at least during the vaccination rollout period. </w:t>
      </w:r>
    </w:p>
    <w:p w14:paraId="639F3B2C" w14:textId="5AB18BAB" w:rsidR="000751E3" w:rsidRDefault="000751E3" w:rsidP="00906FDC">
      <w:pPr>
        <w:pStyle w:val="ListParagraph"/>
        <w:ind w:left="0"/>
        <w:jc w:val="both"/>
        <w:rPr>
          <w:lang w:val="en-GB"/>
        </w:rPr>
      </w:pPr>
    </w:p>
    <w:p w14:paraId="684802EC" w14:textId="00ECFFD5" w:rsidR="000751E3" w:rsidRDefault="000751E3" w:rsidP="00906FDC">
      <w:pPr>
        <w:pStyle w:val="ListParagraph"/>
        <w:ind w:left="0"/>
        <w:jc w:val="both"/>
        <w:rPr>
          <w:lang w:val="en-GB"/>
        </w:rPr>
      </w:pPr>
      <w:r>
        <w:rPr>
          <w:lang w:val="en-GB"/>
        </w:rPr>
        <w:t>Performing a reflex PCR on all (or a significant proportion) of positive samples would allow to rapidly detect and subsequently contain community clusters of transmission related to such V</w:t>
      </w:r>
      <w:r w:rsidR="003D7C44">
        <w:rPr>
          <w:lang w:val="en-GB"/>
        </w:rPr>
        <w:t xml:space="preserve">OCs. </w:t>
      </w:r>
      <w:r w:rsidR="003D7C44">
        <w:rPr>
          <w:lang w:val="en-GB"/>
        </w:rPr>
        <w:lastRenderedPageBreak/>
        <w:t xml:space="preserve">Considering the </w:t>
      </w:r>
      <w:r>
        <w:rPr>
          <w:lang w:val="en-GB"/>
        </w:rPr>
        <w:t xml:space="preserve">financial benefits made by clinical laboratories for </w:t>
      </w:r>
      <w:r w:rsidR="003D7C44">
        <w:rPr>
          <w:lang w:val="en-GB"/>
        </w:rPr>
        <w:t xml:space="preserve">diagnostic </w:t>
      </w:r>
      <w:r>
        <w:rPr>
          <w:lang w:val="en-GB"/>
        </w:rPr>
        <w:t>PCR tests, we consider that this reflex PCR</w:t>
      </w:r>
      <w:r w:rsidR="003D7C44">
        <w:rPr>
          <w:lang w:val="en-GB"/>
        </w:rPr>
        <w:t xml:space="preserve"> should be performed at no cost for the public health budget. The implementation of such PCR should be considered as necessary as long as VOCs harbouring the S:E484K mutation remain a minority of the circulating strains and as long as the health inspectors can handle the workload related to the specific interventions required. </w:t>
      </w:r>
    </w:p>
    <w:p w14:paraId="09814551" w14:textId="695036F0" w:rsidR="00906FDC" w:rsidRDefault="00906FDC" w:rsidP="00906FDC">
      <w:pPr>
        <w:pStyle w:val="ListParagraph"/>
        <w:ind w:left="0"/>
        <w:jc w:val="both"/>
        <w:rPr>
          <w:lang w:val="en-GB"/>
        </w:rPr>
      </w:pPr>
    </w:p>
    <w:p w14:paraId="4DBECDF6" w14:textId="74207899" w:rsidR="00906FDC" w:rsidRDefault="00906FDC" w:rsidP="00906FDC">
      <w:pPr>
        <w:rPr>
          <w:lang w:val="en-GB"/>
        </w:rPr>
      </w:pPr>
      <w:r w:rsidRPr="00906FDC">
        <w:rPr>
          <w:lang w:val="en-GB"/>
        </w:rPr>
        <w:t>Ba</w:t>
      </w:r>
      <w:r w:rsidR="000751E3">
        <w:rPr>
          <w:lang w:val="en-GB"/>
        </w:rPr>
        <w:t>sed on a literature review, we list hereunder</w:t>
      </w:r>
      <w:r w:rsidRPr="00906FDC">
        <w:rPr>
          <w:lang w:val="en-GB"/>
        </w:rPr>
        <w:t xml:space="preserve"> a series of combinations of mutations of concern that would allow to detect and characterize the currently described VOCs, namely 20I/501Y.V1 (B.1.17), 20H/501Y.V2 (B1.351), 20J/501Y.P1 (B.1.1.28.1) and 20J/501Y.P2 (B.1.1.28.2). The list of selected cand</w:t>
      </w:r>
      <w:r w:rsidR="000751E3">
        <w:rPr>
          <w:lang w:val="en-GB"/>
        </w:rPr>
        <w:t>idates is represented in the table below, and comprises</w:t>
      </w:r>
      <w:r w:rsidRPr="00906FDC">
        <w:rPr>
          <w:lang w:val="en-GB"/>
        </w:rPr>
        <w:t xml:space="preserve"> mostly mutations located in the receptor binding domain of the Spike gene. </w:t>
      </w:r>
      <w:r w:rsidR="000751E3">
        <w:rPr>
          <w:lang w:val="en-GB"/>
        </w:rPr>
        <w:t>The minimal requirement for such PCR would be to detect at least S:E484K and S:N501Y.</w:t>
      </w:r>
    </w:p>
    <w:p w14:paraId="0F9B5EC3" w14:textId="77777777" w:rsidR="00906FDC" w:rsidRPr="005D243C" w:rsidRDefault="00906FDC" w:rsidP="00906FDC">
      <w:pPr>
        <w:rPr>
          <w:lang w:val="en-GB"/>
        </w:rPr>
      </w:pPr>
    </w:p>
    <w:tbl>
      <w:tblPr>
        <w:tblStyle w:val="TableGrid"/>
        <w:tblW w:w="9396" w:type="dxa"/>
        <w:jc w:val="center"/>
        <w:tblLook w:val="04A0" w:firstRow="1" w:lastRow="0" w:firstColumn="1" w:lastColumn="0" w:noHBand="0" w:noVBand="1"/>
      </w:tblPr>
      <w:tblGrid>
        <w:gridCol w:w="1451"/>
        <w:gridCol w:w="1205"/>
        <w:gridCol w:w="1156"/>
        <w:gridCol w:w="1079"/>
        <w:gridCol w:w="1195"/>
        <w:gridCol w:w="1208"/>
        <w:gridCol w:w="1189"/>
        <w:gridCol w:w="913"/>
      </w:tblGrid>
      <w:tr w:rsidR="00906FDC" w14:paraId="53A444B9" w14:textId="77777777" w:rsidTr="00906FDC">
        <w:trPr>
          <w:trHeight w:val="271"/>
          <w:jc w:val="center"/>
        </w:trPr>
        <w:tc>
          <w:tcPr>
            <w:tcW w:w="1451" w:type="dxa"/>
          </w:tcPr>
          <w:p w14:paraId="2BF03155" w14:textId="77777777" w:rsidR="00906FDC" w:rsidRPr="005D243C" w:rsidRDefault="00906FDC" w:rsidP="00906FDC">
            <w:pPr>
              <w:jc w:val="center"/>
              <w:rPr>
                <w:sz w:val="20"/>
                <w:lang w:val="en-GB"/>
              </w:rPr>
            </w:pPr>
          </w:p>
        </w:tc>
        <w:tc>
          <w:tcPr>
            <w:tcW w:w="1205" w:type="dxa"/>
          </w:tcPr>
          <w:p w14:paraId="38A150FD" w14:textId="77777777" w:rsidR="00906FDC" w:rsidRPr="005D243C" w:rsidRDefault="00906FDC" w:rsidP="00906FDC">
            <w:pPr>
              <w:jc w:val="center"/>
              <w:rPr>
                <w:sz w:val="20"/>
                <w:lang w:val="en-GB"/>
              </w:rPr>
            </w:pPr>
            <w:r w:rsidRPr="005D243C">
              <w:rPr>
                <w:sz w:val="20"/>
                <w:lang w:val="en-GB"/>
              </w:rPr>
              <w:t>S:N501Y</w:t>
            </w:r>
          </w:p>
        </w:tc>
        <w:tc>
          <w:tcPr>
            <w:tcW w:w="1156" w:type="dxa"/>
          </w:tcPr>
          <w:p w14:paraId="1FACBBD9" w14:textId="77777777" w:rsidR="00906FDC" w:rsidRPr="005D243C" w:rsidRDefault="00906FDC" w:rsidP="00906FDC">
            <w:pPr>
              <w:jc w:val="center"/>
              <w:rPr>
                <w:sz w:val="20"/>
                <w:lang w:val="en-GB"/>
              </w:rPr>
            </w:pPr>
            <w:r w:rsidRPr="005D243C">
              <w:rPr>
                <w:sz w:val="20"/>
                <w:lang w:val="en-GB"/>
              </w:rPr>
              <w:t>S:del69</w:t>
            </w:r>
          </w:p>
        </w:tc>
        <w:tc>
          <w:tcPr>
            <w:tcW w:w="1079" w:type="dxa"/>
          </w:tcPr>
          <w:p w14:paraId="40AF47AD" w14:textId="77777777" w:rsidR="00906FDC" w:rsidRPr="005D243C" w:rsidRDefault="00906FDC" w:rsidP="00906FDC">
            <w:pPr>
              <w:jc w:val="center"/>
              <w:rPr>
                <w:sz w:val="20"/>
                <w:lang w:val="en-GB"/>
              </w:rPr>
            </w:pPr>
            <w:r w:rsidRPr="005D243C">
              <w:rPr>
                <w:sz w:val="20"/>
                <w:lang w:val="en-GB"/>
              </w:rPr>
              <w:t>S:A570D</w:t>
            </w:r>
          </w:p>
        </w:tc>
        <w:tc>
          <w:tcPr>
            <w:tcW w:w="1195" w:type="dxa"/>
          </w:tcPr>
          <w:p w14:paraId="1F5D9B81" w14:textId="77777777" w:rsidR="00906FDC" w:rsidRPr="005D243C" w:rsidRDefault="00906FDC" w:rsidP="00906FDC">
            <w:pPr>
              <w:jc w:val="center"/>
              <w:rPr>
                <w:sz w:val="20"/>
                <w:lang w:val="en-GB"/>
              </w:rPr>
            </w:pPr>
            <w:r w:rsidRPr="005D243C">
              <w:rPr>
                <w:sz w:val="20"/>
                <w:lang w:val="en-GB"/>
              </w:rPr>
              <w:t>S:E484K</w:t>
            </w:r>
          </w:p>
        </w:tc>
        <w:tc>
          <w:tcPr>
            <w:tcW w:w="1208" w:type="dxa"/>
          </w:tcPr>
          <w:p w14:paraId="65236DAA" w14:textId="77777777" w:rsidR="00906FDC" w:rsidRPr="005D243C" w:rsidRDefault="00906FDC" w:rsidP="00906FDC">
            <w:pPr>
              <w:jc w:val="center"/>
              <w:rPr>
                <w:sz w:val="20"/>
                <w:lang w:val="en-GB"/>
              </w:rPr>
            </w:pPr>
            <w:r w:rsidRPr="005D243C">
              <w:rPr>
                <w:sz w:val="20"/>
                <w:lang w:val="en-GB"/>
              </w:rPr>
              <w:t>S:K417N</w:t>
            </w:r>
          </w:p>
        </w:tc>
        <w:tc>
          <w:tcPr>
            <w:tcW w:w="1189" w:type="dxa"/>
          </w:tcPr>
          <w:p w14:paraId="1B330FBE" w14:textId="77777777" w:rsidR="00906FDC" w:rsidRPr="005D243C" w:rsidRDefault="00906FDC" w:rsidP="00906FDC">
            <w:pPr>
              <w:jc w:val="center"/>
              <w:rPr>
                <w:sz w:val="20"/>
                <w:lang w:val="en-GB"/>
              </w:rPr>
            </w:pPr>
            <w:r w:rsidRPr="005D243C">
              <w:rPr>
                <w:sz w:val="20"/>
                <w:lang w:val="en-GB"/>
              </w:rPr>
              <w:t>S:K417T</w:t>
            </w:r>
          </w:p>
        </w:tc>
        <w:tc>
          <w:tcPr>
            <w:tcW w:w="913" w:type="dxa"/>
          </w:tcPr>
          <w:p w14:paraId="10EF9E9A" w14:textId="77777777" w:rsidR="00906FDC" w:rsidRPr="005D243C" w:rsidRDefault="00906FDC" w:rsidP="00906FDC">
            <w:pPr>
              <w:jc w:val="center"/>
              <w:rPr>
                <w:sz w:val="20"/>
                <w:lang w:val="en-GB"/>
              </w:rPr>
            </w:pPr>
            <w:r w:rsidRPr="005D243C">
              <w:rPr>
                <w:sz w:val="20"/>
                <w:lang w:val="en-GB"/>
              </w:rPr>
              <w:t xml:space="preserve">Orf1b del </w:t>
            </w:r>
          </w:p>
        </w:tc>
      </w:tr>
      <w:tr w:rsidR="00906FDC" w14:paraId="20ECEA23" w14:textId="77777777" w:rsidTr="00906FDC">
        <w:trPr>
          <w:trHeight w:val="271"/>
          <w:jc w:val="center"/>
        </w:trPr>
        <w:tc>
          <w:tcPr>
            <w:tcW w:w="1451" w:type="dxa"/>
          </w:tcPr>
          <w:p w14:paraId="5FED51AF" w14:textId="77777777" w:rsidR="00906FDC" w:rsidRPr="005D243C" w:rsidRDefault="00906FDC" w:rsidP="00906FDC">
            <w:pPr>
              <w:jc w:val="center"/>
              <w:rPr>
                <w:sz w:val="20"/>
                <w:lang w:val="en-GB"/>
              </w:rPr>
            </w:pPr>
            <w:r w:rsidRPr="005D243C">
              <w:rPr>
                <w:sz w:val="20"/>
              </w:rPr>
              <w:t>20I/501Y.V1</w:t>
            </w:r>
          </w:p>
        </w:tc>
        <w:tc>
          <w:tcPr>
            <w:tcW w:w="1205" w:type="dxa"/>
          </w:tcPr>
          <w:p w14:paraId="2E6396AB" w14:textId="77777777" w:rsidR="00906FDC" w:rsidRPr="005D243C" w:rsidRDefault="00906FDC" w:rsidP="00906FDC">
            <w:pPr>
              <w:jc w:val="center"/>
              <w:rPr>
                <w:sz w:val="20"/>
                <w:lang w:val="en-GB"/>
              </w:rPr>
            </w:pPr>
            <w:r w:rsidRPr="005D243C">
              <w:rPr>
                <w:color w:val="70AD47" w:themeColor="accent6"/>
                <w:sz w:val="20"/>
                <w:lang w:val="en-GB"/>
              </w:rPr>
              <w:t>YES</w:t>
            </w:r>
          </w:p>
        </w:tc>
        <w:tc>
          <w:tcPr>
            <w:tcW w:w="1156" w:type="dxa"/>
          </w:tcPr>
          <w:p w14:paraId="3D97EDC5" w14:textId="77777777" w:rsidR="00906FDC" w:rsidRPr="005D243C" w:rsidRDefault="00906FDC" w:rsidP="00906FDC">
            <w:pPr>
              <w:jc w:val="center"/>
              <w:rPr>
                <w:color w:val="ED7D31" w:themeColor="accent2"/>
                <w:sz w:val="20"/>
                <w:lang w:val="en-GB"/>
              </w:rPr>
            </w:pPr>
            <w:r w:rsidRPr="005D243C">
              <w:rPr>
                <w:color w:val="70AD47" w:themeColor="accent6"/>
                <w:sz w:val="20"/>
                <w:lang w:val="en-GB"/>
              </w:rPr>
              <w:t>YES</w:t>
            </w:r>
          </w:p>
        </w:tc>
        <w:tc>
          <w:tcPr>
            <w:tcW w:w="1079" w:type="dxa"/>
          </w:tcPr>
          <w:p w14:paraId="08897BA2" w14:textId="77777777" w:rsidR="00906FDC" w:rsidRPr="005D243C" w:rsidRDefault="00906FDC" w:rsidP="00906FDC">
            <w:pPr>
              <w:jc w:val="center"/>
              <w:rPr>
                <w:color w:val="ED7D31" w:themeColor="accent2"/>
                <w:sz w:val="20"/>
                <w:lang w:val="en-GB"/>
              </w:rPr>
            </w:pPr>
            <w:r w:rsidRPr="005D243C">
              <w:rPr>
                <w:color w:val="70AD47" w:themeColor="accent6"/>
                <w:sz w:val="20"/>
                <w:lang w:val="en-GB"/>
              </w:rPr>
              <w:t>YES</w:t>
            </w:r>
          </w:p>
        </w:tc>
        <w:tc>
          <w:tcPr>
            <w:tcW w:w="1195" w:type="dxa"/>
          </w:tcPr>
          <w:p w14:paraId="1D5899E5" w14:textId="77777777" w:rsidR="00906FDC" w:rsidRPr="005D243C" w:rsidRDefault="00906FDC" w:rsidP="00906FDC">
            <w:pPr>
              <w:jc w:val="center"/>
              <w:rPr>
                <w:sz w:val="20"/>
                <w:lang w:val="en-GB"/>
              </w:rPr>
            </w:pPr>
            <w:r w:rsidRPr="005D243C">
              <w:rPr>
                <w:color w:val="ED7D31" w:themeColor="accent2"/>
                <w:sz w:val="20"/>
                <w:lang w:val="en-GB"/>
              </w:rPr>
              <w:t>Possible</w:t>
            </w:r>
          </w:p>
        </w:tc>
        <w:tc>
          <w:tcPr>
            <w:tcW w:w="1208" w:type="dxa"/>
          </w:tcPr>
          <w:p w14:paraId="6B14A7D4" w14:textId="77777777" w:rsidR="00906FDC" w:rsidRPr="005D243C" w:rsidRDefault="00906FDC" w:rsidP="00906FDC">
            <w:pPr>
              <w:jc w:val="center"/>
              <w:rPr>
                <w:sz w:val="20"/>
                <w:lang w:val="en-GB"/>
              </w:rPr>
            </w:pPr>
            <w:r w:rsidRPr="005D243C">
              <w:rPr>
                <w:color w:val="C00000"/>
                <w:sz w:val="20"/>
                <w:lang w:val="en-GB"/>
              </w:rPr>
              <w:t>NO</w:t>
            </w:r>
          </w:p>
        </w:tc>
        <w:tc>
          <w:tcPr>
            <w:tcW w:w="1189" w:type="dxa"/>
          </w:tcPr>
          <w:p w14:paraId="12774E5A" w14:textId="77777777" w:rsidR="00906FDC" w:rsidRPr="005D243C" w:rsidRDefault="00906FDC" w:rsidP="00906FDC">
            <w:pPr>
              <w:jc w:val="center"/>
              <w:rPr>
                <w:sz w:val="20"/>
                <w:lang w:val="en-GB"/>
              </w:rPr>
            </w:pPr>
            <w:r w:rsidRPr="005D243C">
              <w:rPr>
                <w:color w:val="C00000"/>
                <w:sz w:val="20"/>
                <w:lang w:val="en-GB"/>
              </w:rPr>
              <w:t>NO</w:t>
            </w:r>
          </w:p>
        </w:tc>
        <w:tc>
          <w:tcPr>
            <w:tcW w:w="913" w:type="dxa"/>
          </w:tcPr>
          <w:p w14:paraId="0605A08D" w14:textId="77777777" w:rsidR="00906FDC" w:rsidRPr="005D243C" w:rsidRDefault="00906FDC" w:rsidP="00906FDC">
            <w:pPr>
              <w:jc w:val="center"/>
              <w:rPr>
                <w:color w:val="C00000"/>
                <w:sz w:val="20"/>
                <w:lang w:val="en-GB"/>
              </w:rPr>
            </w:pPr>
            <w:r w:rsidRPr="005D243C">
              <w:rPr>
                <w:color w:val="C00000"/>
                <w:sz w:val="20"/>
                <w:lang w:val="en-GB"/>
              </w:rPr>
              <w:t>NO</w:t>
            </w:r>
          </w:p>
        </w:tc>
      </w:tr>
      <w:tr w:rsidR="00906FDC" w14:paraId="6063BBF3" w14:textId="77777777" w:rsidTr="00906FDC">
        <w:trPr>
          <w:trHeight w:val="271"/>
          <w:jc w:val="center"/>
        </w:trPr>
        <w:tc>
          <w:tcPr>
            <w:tcW w:w="1451" w:type="dxa"/>
          </w:tcPr>
          <w:p w14:paraId="3BDEFAEF" w14:textId="77777777" w:rsidR="00906FDC" w:rsidRPr="005D243C" w:rsidRDefault="00906FDC" w:rsidP="00906FDC">
            <w:pPr>
              <w:jc w:val="center"/>
              <w:rPr>
                <w:sz w:val="20"/>
                <w:lang w:val="en-GB"/>
              </w:rPr>
            </w:pPr>
            <w:r w:rsidRPr="005D243C">
              <w:rPr>
                <w:sz w:val="20"/>
              </w:rPr>
              <w:t>20H/501Y.V2</w:t>
            </w:r>
          </w:p>
        </w:tc>
        <w:tc>
          <w:tcPr>
            <w:tcW w:w="1205" w:type="dxa"/>
          </w:tcPr>
          <w:p w14:paraId="744D81D5" w14:textId="77777777" w:rsidR="00906FDC" w:rsidRPr="005D243C" w:rsidRDefault="00906FDC" w:rsidP="00906FDC">
            <w:pPr>
              <w:jc w:val="center"/>
              <w:rPr>
                <w:sz w:val="20"/>
                <w:lang w:val="en-GB"/>
              </w:rPr>
            </w:pPr>
            <w:r w:rsidRPr="005D243C">
              <w:rPr>
                <w:color w:val="70AD47" w:themeColor="accent6"/>
                <w:sz w:val="20"/>
                <w:lang w:val="en-GB"/>
              </w:rPr>
              <w:t>YES</w:t>
            </w:r>
          </w:p>
        </w:tc>
        <w:tc>
          <w:tcPr>
            <w:tcW w:w="1156" w:type="dxa"/>
          </w:tcPr>
          <w:p w14:paraId="5C7AAE81" w14:textId="77777777" w:rsidR="00906FDC" w:rsidRPr="005D243C" w:rsidRDefault="00906FDC" w:rsidP="00906FDC">
            <w:pPr>
              <w:jc w:val="center"/>
              <w:rPr>
                <w:color w:val="70AD47" w:themeColor="accent6"/>
                <w:sz w:val="20"/>
                <w:lang w:val="en-GB"/>
              </w:rPr>
            </w:pPr>
            <w:r w:rsidRPr="005D243C">
              <w:rPr>
                <w:color w:val="C00000"/>
                <w:sz w:val="20"/>
                <w:lang w:val="en-GB"/>
              </w:rPr>
              <w:t>NO</w:t>
            </w:r>
          </w:p>
        </w:tc>
        <w:tc>
          <w:tcPr>
            <w:tcW w:w="1079" w:type="dxa"/>
          </w:tcPr>
          <w:p w14:paraId="69857AE1" w14:textId="77777777" w:rsidR="00906FDC" w:rsidRPr="005D243C" w:rsidRDefault="00906FDC" w:rsidP="00906FDC">
            <w:pPr>
              <w:jc w:val="center"/>
              <w:rPr>
                <w:color w:val="70AD47" w:themeColor="accent6"/>
                <w:sz w:val="20"/>
                <w:lang w:val="en-GB"/>
              </w:rPr>
            </w:pPr>
            <w:r w:rsidRPr="005D243C">
              <w:rPr>
                <w:color w:val="C00000"/>
                <w:sz w:val="20"/>
                <w:lang w:val="en-GB"/>
              </w:rPr>
              <w:t>NO</w:t>
            </w:r>
          </w:p>
        </w:tc>
        <w:tc>
          <w:tcPr>
            <w:tcW w:w="1195" w:type="dxa"/>
          </w:tcPr>
          <w:p w14:paraId="40C7F8C8" w14:textId="77777777" w:rsidR="00906FDC" w:rsidRPr="005D243C" w:rsidRDefault="00906FDC" w:rsidP="00906FDC">
            <w:pPr>
              <w:jc w:val="center"/>
              <w:rPr>
                <w:sz w:val="20"/>
                <w:lang w:val="en-GB"/>
              </w:rPr>
            </w:pPr>
            <w:r w:rsidRPr="005D243C">
              <w:rPr>
                <w:color w:val="70AD47" w:themeColor="accent6"/>
                <w:sz w:val="20"/>
                <w:lang w:val="en-GB"/>
              </w:rPr>
              <w:t>YES</w:t>
            </w:r>
          </w:p>
        </w:tc>
        <w:tc>
          <w:tcPr>
            <w:tcW w:w="1208" w:type="dxa"/>
          </w:tcPr>
          <w:p w14:paraId="529FF1D6" w14:textId="77777777" w:rsidR="00906FDC" w:rsidRPr="005D243C" w:rsidRDefault="00906FDC" w:rsidP="00906FDC">
            <w:pPr>
              <w:jc w:val="center"/>
              <w:rPr>
                <w:sz w:val="20"/>
                <w:lang w:val="en-GB"/>
              </w:rPr>
            </w:pPr>
            <w:r w:rsidRPr="005D243C">
              <w:rPr>
                <w:color w:val="70AD47" w:themeColor="accent6"/>
                <w:sz w:val="20"/>
                <w:lang w:val="en-GB"/>
              </w:rPr>
              <w:t>YES</w:t>
            </w:r>
          </w:p>
        </w:tc>
        <w:tc>
          <w:tcPr>
            <w:tcW w:w="1189" w:type="dxa"/>
          </w:tcPr>
          <w:p w14:paraId="5D0D8F22" w14:textId="77777777" w:rsidR="00906FDC" w:rsidRPr="005D243C" w:rsidRDefault="00906FDC" w:rsidP="00906FDC">
            <w:pPr>
              <w:jc w:val="center"/>
              <w:rPr>
                <w:sz w:val="20"/>
                <w:lang w:val="en-GB"/>
              </w:rPr>
            </w:pPr>
            <w:r w:rsidRPr="005D243C">
              <w:rPr>
                <w:color w:val="C00000"/>
                <w:sz w:val="20"/>
                <w:lang w:val="en-GB"/>
              </w:rPr>
              <w:t>NO</w:t>
            </w:r>
          </w:p>
        </w:tc>
        <w:tc>
          <w:tcPr>
            <w:tcW w:w="913" w:type="dxa"/>
          </w:tcPr>
          <w:p w14:paraId="6C38F6DF" w14:textId="77777777" w:rsidR="00906FDC" w:rsidRPr="005D243C" w:rsidRDefault="00906FDC" w:rsidP="00906FDC">
            <w:pPr>
              <w:jc w:val="center"/>
              <w:rPr>
                <w:sz w:val="20"/>
                <w:lang w:val="en-GB"/>
              </w:rPr>
            </w:pPr>
            <w:r w:rsidRPr="005D243C">
              <w:rPr>
                <w:color w:val="70AD47" w:themeColor="accent6"/>
                <w:sz w:val="20"/>
                <w:lang w:val="en-GB"/>
              </w:rPr>
              <w:t>YES</w:t>
            </w:r>
          </w:p>
        </w:tc>
      </w:tr>
      <w:tr w:rsidR="00906FDC" w14:paraId="27D8284A" w14:textId="77777777" w:rsidTr="00906FDC">
        <w:trPr>
          <w:trHeight w:val="261"/>
          <w:jc w:val="center"/>
        </w:trPr>
        <w:tc>
          <w:tcPr>
            <w:tcW w:w="1451" w:type="dxa"/>
          </w:tcPr>
          <w:p w14:paraId="6D2E4BB1" w14:textId="77777777" w:rsidR="00906FDC" w:rsidRPr="005D243C" w:rsidRDefault="00906FDC" w:rsidP="00906FDC">
            <w:pPr>
              <w:jc w:val="center"/>
              <w:rPr>
                <w:sz w:val="20"/>
                <w:lang w:val="en-GB"/>
              </w:rPr>
            </w:pPr>
            <w:r w:rsidRPr="005D243C">
              <w:rPr>
                <w:sz w:val="20"/>
              </w:rPr>
              <w:t>20J/501Y.P1</w:t>
            </w:r>
          </w:p>
        </w:tc>
        <w:tc>
          <w:tcPr>
            <w:tcW w:w="1205" w:type="dxa"/>
          </w:tcPr>
          <w:p w14:paraId="241AAD27" w14:textId="77777777" w:rsidR="00906FDC" w:rsidRPr="005D243C" w:rsidRDefault="00906FDC" w:rsidP="00906FDC">
            <w:pPr>
              <w:jc w:val="center"/>
              <w:rPr>
                <w:sz w:val="20"/>
                <w:lang w:val="en-GB"/>
              </w:rPr>
            </w:pPr>
            <w:r w:rsidRPr="005D243C">
              <w:rPr>
                <w:color w:val="70AD47" w:themeColor="accent6"/>
                <w:sz w:val="20"/>
                <w:lang w:val="en-GB"/>
              </w:rPr>
              <w:t>YES</w:t>
            </w:r>
          </w:p>
        </w:tc>
        <w:tc>
          <w:tcPr>
            <w:tcW w:w="1156" w:type="dxa"/>
          </w:tcPr>
          <w:p w14:paraId="2E7181B8" w14:textId="77777777" w:rsidR="00906FDC" w:rsidRPr="005D243C" w:rsidRDefault="00906FDC" w:rsidP="00906FDC">
            <w:pPr>
              <w:jc w:val="center"/>
              <w:rPr>
                <w:sz w:val="20"/>
                <w:lang w:val="en-GB"/>
              </w:rPr>
            </w:pPr>
            <w:r w:rsidRPr="005D243C">
              <w:rPr>
                <w:color w:val="C00000"/>
                <w:sz w:val="20"/>
                <w:lang w:val="en-GB"/>
              </w:rPr>
              <w:t>NO</w:t>
            </w:r>
          </w:p>
        </w:tc>
        <w:tc>
          <w:tcPr>
            <w:tcW w:w="1079" w:type="dxa"/>
          </w:tcPr>
          <w:p w14:paraId="538A2D6F" w14:textId="77777777" w:rsidR="00906FDC" w:rsidRPr="005D243C" w:rsidRDefault="00906FDC" w:rsidP="00906FDC">
            <w:pPr>
              <w:jc w:val="center"/>
              <w:rPr>
                <w:sz w:val="20"/>
                <w:lang w:val="en-GB"/>
              </w:rPr>
            </w:pPr>
            <w:r w:rsidRPr="005D243C">
              <w:rPr>
                <w:color w:val="C00000"/>
                <w:sz w:val="20"/>
                <w:lang w:val="en-GB"/>
              </w:rPr>
              <w:t>NO</w:t>
            </w:r>
          </w:p>
        </w:tc>
        <w:tc>
          <w:tcPr>
            <w:tcW w:w="1195" w:type="dxa"/>
          </w:tcPr>
          <w:p w14:paraId="76FDE100" w14:textId="77777777" w:rsidR="00906FDC" w:rsidRPr="005D243C" w:rsidRDefault="00906FDC" w:rsidP="00906FDC">
            <w:pPr>
              <w:jc w:val="center"/>
              <w:rPr>
                <w:sz w:val="20"/>
                <w:lang w:val="en-GB"/>
              </w:rPr>
            </w:pPr>
            <w:r w:rsidRPr="005D243C">
              <w:rPr>
                <w:color w:val="70AD47" w:themeColor="accent6"/>
                <w:sz w:val="20"/>
                <w:lang w:val="en-GB"/>
              </w:rPr>
              <w:t>YES</w:t>
            </w:r>
          </w:p>
        </w:tc>
        <w:tc>
          <w:tcPr>
            <w:tcW w:w="1208" w:type="dxa"/>
          </w:tcPr>
          <w:p w14:paraId="04ADA980" w14:textId="77777777" w:rsidR="00906FDC" w:rsidRPr="005D243C" w:rsidRDefault="00906FDC" w:rsidP="00906FDC">
            <w:pPr>
              <w:jc w:val="center"/>
              <w:rPr>
                <w:sz w:val="20"/>
                <w:lang w:val="en-GB"/>
              </w:rPr>
            </w:pPr>
            <w:r w:rsidRPr="005D243C">
              <w:rPr>
                <w:color w:val="C00000"/>
                <w:sz w:val="20"/>
                <w:lang w:val="en-GB"/>
              </w:rPr>
              <w:t>NO</w:t>
            </w:r>
          </w:p>
        </w:tc>
        <w:tc>
          <w:tcPr>
            <w:tcW w:w="1189" w:type="dxa"/>
          </w:tcPr>
          <w:p w14:paraId="154C4794" w14:textId="77777777" w:rsidR="00906FDC" w:rsidRPr="005D243C" w:rsidRDefault="00906FDC" w:rsidP="00906FDC">
            <w:pPr>
              <w:jc w:val="center"/>
              <w:rPr>
                <w:sz w:val="20"/>
                <w:lang w:val="en-GB"/>
              </w:rPr>
            </w:pPr>
            <w:r w:rsidRPr="005D243C">
              <w:rPr>
                <w:color w:val="70AD47" w:themeColor="accent6"/>
                <w:sz w:val="20"/>
                <w:lang w:val="en-GB"/>
              </w:rPr>
              <w:t>YES</w:t>
            </w:r>
          </w:p>
        </w:tc>
        <w:tc>
          <w:tcPr>
            <w:tcW w:w="913" w:type="dxa"/>
          </w:tcPr>
          <w:p w14:paraId="2A62B576" w14:textId="77777777" w:rsidR="00906FDC" w:rsidRPr="005D243C" w:rsidRDefault="00906FDC" w:rsidP="00906FDC">
            <w:pPr>
              <w:jc w:val="center"/>
              <w:rPr>
                <w:sz w:val="20"/>
                <w:lang w:val="en-GB"/>
              </w:rPr>
            </w:pPr>
            <w:r w:rsidRPr="005D243C">
              <w:rPr>
                <w:color w:val="70AD47" w:themeColor="accent6"/>
                <w:sz w:val="20"/>
                <w:lang w:val="en-GB"/>
              </w:rPr>
              <w:t>YES</w:t>
            </w:r>
          </w:p>
        </w:tc>
      </w:tr>
      <w:tr w:rsidR="00906FDC" w14:paraId="58890651" w14:textId="77777777" w:rsidTr="00906FDC">
        <w:trPr>
          <w:trHeight w:val="271"/>
          <w:jc w:val="center"/>
        </w:trPr>
        <w:tc>
          <w:tcPr>
            <w:tcW w:w="1451" w:type="dxa"/>
          </w:tcPr>
          <w:p w14:paraId="2A8E701B" w14:textId="77777777" w:rsidR="00906FDC" w:rsidRPr="005D243C" w:rsidRDefault="00906FDC" w:rsidP="00906FDC">
            <w:pPr>
              <w:jc w:val="center"/>
              <w:rPr>
                <w:sz w:val="20"/>
                <w:lang w:val="en-GB"/>
              </w:rPr>
            </w:pPr>
            <w:r w:rsidRPr="005D243C">
              <w:rPr>
                <w:sz w:val="20"/>
              </w:rPr>
              <w:t>20J/501Y.P2</w:t>
            </w:r>
          </w:p>
        </w:tc>
        <w:tc>
          <w:tcPr>
            <w:tcW w:w="1205" w:type="dxa"/>
          </w:tcPr>
          <w:p w14:paraId="356F91C1" w14:textId="77777777" w:rsidR="00906FDC" w:rsidRPr="005D243C" w:rsidRDefault="00906FDC" w:rsidP="00906FDC">
            <w:pPr>
              <w:jc w:val="center"/>
              <w:rPr>
                <w:sz w:val="20"/>
                <w:lang w:val="en-GB"/>
              </w:rPr>
            </w:pPr>
            <w:r w:rsidRPr="005D243C">
              <w:rPr>
                <w:color w:val="70AD47" w:themeColor="accent6"/>
                <w:sz w:val="20"/>
                <w:lang w:val="en-GB"/>
              </w:rPr>
              <w:t>YES</w:t>
            </w:r>
          </w:p>
        </w:tc>
        <w:tc>
          <w:tcPr>
            <w:tcW w:w="1156" w:type="dxa"/>
          </w:tcPr>
          <w:p w14:paraId="143759B4" w14:textId="77777777" w:rsidR="00906FDC" w:rsidRPr="005D243C" w:rsidRDefault="00906FDC" w:rsidP="00906FDC">
            <w:pPr>
              <w:jc w:val="center"/>
              <w:rPr>
                <w:sz w:val="20"/>
                <w:lang w:val="en-GB"/>
              </w:rPr>
            </w:pPr>
            <w:r w:rsidRPr="005D243C">
              <w:rPr>
                <w:color w:val="C00000"/>
                <w:sz w:val="20"/>
                <w:lang w:val="en-GB"/>
              </w:rPr>
              <w:t>NO</w:t>
            </w:r>
          </w:p>
        </w:tc>
        <w:tc>
          <w:tcPr>
            <w:tcW w:w="1079" w:type="dxa"/>
          </w:tcPr>
          <w:p w14:paraId="2A7917E6" w14:textId="77777777" w:rsidR="00906FDC" w:rsidRPr="005D243C" w:rsidRDefault="00906FDC" w:rsidP="00906FDC">
            <w:pPr>
              <w:jc w:val="center"/>
              <w:rPr>
                <w:sz w:val="20"/>
                <w:lang w:val="en-GB"/>
              </w:rPr>
            </w:pPr>
            <w:r w:rsidRPr="005D243C">
              <w:rPr>
                <w:color w:val="C00000"/>
                <w:sz w:val="20"/>
                <w:lang w:val="en-GB"/>
              </w:rPr>
              <w:t>NO</w:t>
            </w:r>
          </w:p>
        </w:tc>
        <w:tc>
          <w:tcPr>
            <w:tcW w:w="1195" w:type="dxa"/>
          </w:tcPr>
          <w:p w14:paraId="02968D4D" w14:textId="77777777" w:rsidR="00906FDC" w:rsidRPr="005D243C" w:rsidRDefault="00906FDC" w:rsidP="00906FDC">
            <w:pPr>
              <w:jc w:val="center"/>
              <w:rPr>
                <w:sz w:val="20"/>
                <w:lang w:val="en-GB"/>
              </w:rPr>
            </w:pPr>
            <w:r w:rsidRPr="005D243C">
              <w:rPr>
                <w:color w:val="70AD47" w:themeColor="accent6"/>
                <w:sz w:val="20"/>
                <w:lang w:val="en-GB"/>
              </w:rPr>
              <w:t>YES</w:t>
            </w:r>
          </w:p>
        </w:tc>
        <w:tc>
          <w:tcPr>
            <w:tcW w:w="1208" w:type="dxa"/>
          </w:tcPr>
          <w:p w14:paraId="64B78608" w14:textId="77777777" w:rsidR="00906FDC" w:rsidRPr="005D243C" w:rsidRDefault="00906FDC" w:rsidP="00906FDC">
            <w:pPr>
              <w:jc w:val="center"/>
              <w:rPr>
                <w:sz w:val="20"/>
                <w:lang w:val="en-GB"/>
              </w:rPr>
            </w:pPr>
            <w:r w:rsidRPr="005D243C">
              <w:rPr>
                <w:color w:val="C00000"/>
                <w:sz w:val="20"/>
                <w:lang w:val="en-GB"/>
              </w:rPr>
              <w:t>NO</w:t>
            </w:r>
          </w:p>
        </w:tc>
        <w:tc>
          <w:tcPr>
            <w:tcW w:w="1189" w:type="dxa"/>
          </w:tcPr>
          <w:p w14:paraId="6F9DD08D" w14:textId="77777777" w:rsidR="00906FDC" w:rsidRPr="005D243C" w:rsidRDefault="00906FDC" w:rsidP="00906FDC">
            <w:pPr>
              <w:jc w:val="center"/>
              <w:rPr>
                <w:sz w:val="20"/>
                <w:lang w:val="en-GB"/>
              </w:rPr>
            </w:pPr>
            <w:r w:rsidRPr="005D243C">
              <w:rPr>
                <w:color w:val="C00000"/>
                <w:sz w:val="20"/>
                <w:lang w:val="en-GB"/>
              </w:rPr>
              <w:t>NO</w:t>
            </w:r>
          </w:p>
        </w:tc>
        <w:tc>
          <w:tcPr>
            <w:tcW w:w="913" w:type="dxa"/>
          </w:tcPr>
          <w:p w14:paraId="1456946E" w14:textId="77777777" w:rsidR="00906FDC" w:rsidRPr="005D243C" w:rsidRDefault="00906FDC" w:rsidP="00906FDC">
            <w:pPr>
              <w:jc w:val="center"/>
              <w:rPr>
                <w:sz w:val="20"/>
                <w:lang w:val="en-GB"/>
              </w:rPr>
            </w:pPr>
            <w:r w:rsidRPr="005D243C">
              <w:rPr>
                <w:color w:val="70AD47" w:themeColor="accent6"/>
                <w:sz w:val="20"/>
                <w:lang w:val="en-GB"/>
              </w:rPr>
              <w:t>YES</w:t>
            </w:r>
          </w:p>
        </w:tc>
      </w:tr>
    </w:tbl>
    <w:p w14:paraId="45588A1D" w14:textId="2DFFB990" w:rsidR="00906FDC" w:rsidRDefault="00906FDC" w:rsidP="00906FDC">
      <w:pPr>
        <w:pStyle w:val="ListParagraph"/>
        <w:ind w:left="0"/>
        <w:jc w:val="both"/>
        <w:rPr>
          <w:b/>
          <w:lang w:val="en-GB"/>
        </w:rPr>
      </w:pPr>
    </w:p>
    <w:p w14:paraId="467EA540" w14:textId="29870163" w:rsidR="00906FDC" w:rsidRPr="000751E3" w:rsidRDefault="00906FDC" w:rsidP="00906FDC">
      <w:pPr>
        <w:pStyle w:val="ListParagraph"/>
        <w:ind w:left="0"/>
        <w:jc w:val="both"/>
        <w:rPr>
          <w:lang w:val="en-GB"/>
        </w:rPr>
      </w:pPr>
    </w:p>
    <w:p w14:paraId="10B37591" w14:textId="01CCC7F1" w:rsidR="003D7C44" w:rsidDel="002167F7" w:rsidRDefault="003D7C44" w:rsidP="002167F7">
      <w:pPr>
        <w:rPr>
          <w:moveFrom w:id="80" w:author="Author"/>
          <w:b/>
          <w:lang w:val="en-GB"/>
        </w:rPr>
        <w:pPrChange w:id="81" w:author="Author">
          <w:pPr/>
        </w:pPrChange>
      </w:pPr>
      <w:r>
        <w:rPr>
          <w:b/>
          <w:lang w:val="en-GB"/>
        </w:rPr>
        <w:br w:type="page"/>
      </w:r>
      <w:moveFromRangeStart w:id="82" w:author="Author" w:name="move65004216"/>
      <w:moveFrom w:id="83" w:author="Author">
        <w:r w:rsidR="00EE759B" w:rsidRPr="00EE759B" w:rsidDel="002167F7">
          <w:rPr>
            <w:b/>
            <w:noProof/>
            <w:lang w:val="en-US"/>
          </w:rPr>
          <w:lastRenderedPageBreak/>
          <w:drawing>
            <wp:inline distT="0" distB="0" distL="0" distR="0" wp14:anchorId="6572996E" wp14:editId="71ECD2FF">
              <wp:extent cx="5684520" cy="3597275"/>
              <wp:effectExtent l="0" t="0" r="0" b="3175"/>
              <wp:docPr id="1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rotWithShape="1">
                      <a:blip r:embed="rId20"/>
                      <a:srcRect t="12102" r="820"/>
                      <a:stretch/>
                    </pic:blipFill>
                    <pic:spPr bwMode="auto">
                      <a:xfrm>
                        <a:off x="0" y="0"/>
                        <a:ext cx="5684520" cy="3597275"/>
                      </a:xfrm>
                      <a:prstGeom prst="rect">
                        <a:avLst/>
                      </a:prstGeom>
                      <a:ln>
                        <a:noFill/>
                      </a:ln>
                      <a:extLst>
                        <a:ext uri="{53640926-AAD7-44D8-BBD7-CCE9431645EC}">
                          <a14:shadowObscured xmlns:a14="http://schemas.microsoft.com/office/drawing/2010/main"/>
                        </a:ext>
                      </a:extLst>
                    </pic:spPr>
                  </pic:pic>
                </a:graphicData>
              </a:graphic>
            </wp:inline>
          </w:drawing>
        </w:r>
      </w:moveFrom>
    </w:p>
    <w:p w14:paraId="2E4E2B48" w14:textId="3B9D1589" w:rsidR="00EE759B" w:rsidDel="002167F7" w:rsidRDefault="00EE759B" w:rsidP="002167F7">
      <w:pPr>
        <w:rPr>
          <w:moveFrom w:id="84" w:author="Author"/>
          <w:b/>
          <w:lang w:val="en-GB"/>
        </w:rPr>
        <w:pPrChange w:id="85" w:author="Author">
          <w:pPr/>
        </w:pPrChange>
      </w:pPr>
    </w:p>
    <w:p w14:paraId="1A29BCC1" w14:textId="10DA50FE" w:rsidR="00EE759B" w:rsidRPr="00777D08" w:rsidRDefault="00EE1449" w:rsidP="002167F7">
      <w:pPr>
        <w:rPr>
          <w:lang w:val="en-GB"/>
        </w:rPr>
        <w:pPrChange w:id="86" w:author="Author">
          <w:pPr/>
        </w:pPrChange>
      </w:pPr>
      <w:moveFrom w:id="87" w:author="Author">
        <w:r w:rsidDel="002167F7">
          <w:rPr>
            <w:b/>
            <w:lang w:val="en-GB"/>
          </w:rPr>
          <w:t>Figure 6</w:t>
        </w:r>
        <w:r w:rsidR="00777D08" w:rsidDel="002167F7">
          <w:rPr>
            <w:b/>
            <w:lang w:val="en-GB"/>
          </w:rPr>
          <w:t xml:space="preserve">: </w:t>
        </w:r>
        <w:r w:rsidR="00777D08" w:rsidDel="002167F7">
          <w:rPr>
            <w:lang w:val="en-GB"/>
          </w:rPr>
          <w:t>Spread of VOCs in Belgium over time and projections for the upcoming weeks. A wide and temporary utilization of a reflex PCR positively detecting the 501Y.V2 (Red) and 501Y.V3 (Green) mutants would allow to initiate targeted interventions. Considering that these two VOCs are less susceptible to vaccination, a larger vaccination coverage will be required to mitigate their impact on the gener</w:t>
        </w:r>
        <w:r w:rsidR="00BA6CC2" w:rsidDel="002167F7">
          <w:rPr>
            <w:lang w:val="en-GB"/>
          </w:rPr>
          <w:t>al epidemic trends. T</w:t>
        </w:r>
        <w:r w:rsidR="00777D08" w:rsidDel="002167F7">
          <w:rPr>
            <w:lang w:val="en-GB"/>
          </w:rPr>
          <w:t xml:space="preserve">emporary interventions targeting these VOCs </w:t>
        </w:r>
        <w:r w:rsidR="00BA6CC2" w:rsidDel="002167F7">
          <w:rPr>
            <w:lang w:val="en-GB"/>
          </w:rPr>
          <w:t xml:space="preserve">such as reflex test and highly active contact tracing </w:t>
        </w:r>
        <w:r w:rsidR="00777D08" w:rsidDel="002167F7">
          <w:rPr>
            <w:lang w:val="en-GB"/>
          </w:rPr>
          <w:t xml:space="preserve">would </w:t>
        </w:r>
        <w:r w:rsidR="00BA6CC2" w:rsidDel="002167F7">
          <w:rPr>
            <w:lang w:val="en-GB"/>
          </w:rPr>
          <w:t>contribute to compensate</w:t>
        </w:r>
        <w:r w:rsidR="00777D08" w:rsidDel="002167F7">
          <w:rPr>
            <w:lang w:val="en-GB"/>
          </w:rPr>
          <w:t xml:space="preserve"> the selectio</w:t>
        </w:r>
        <w:r w:rsidR="00BA6CC2" w:rsidDel="002167F7">
          <w:rPr>
            <w:lang w:val="en-GB"/>
          </w:rPr>
          <w:t>n pressure that will be caused during stepwise vaccination rollout.</w:t>
        </w:r>
      </w:moveFrom>
      <w:moveFromRangeEnd w:id="82"/>
    </w:p>
    <w:p w14:paraId="0899282D" w14:textId="08E1B0A6" w:rsidR="00EE759B" w:rsidRDefault="00EE759B">
      <w:pPr>
        <w:rPr>
          <w:b/>
          <w:lang w:val="en-GB"/>
        </w:rPr>
      </w:pPr>
    </w:p>
    <w:p w14:paraId="554274F2" w14:textId="4393AD5A" w:rsidR="00EE759B" w:rsidRDefault="00EE759B">
      <w:pPr>
        <w:rPr>
          <w:b/>
          <w:lang w:val="en-GB"/>
        </w:rPr>
      </w:pPr>
    </w:p>
    <w:p w14:paraId="136E35E8" w14:textId="74DD8ABF" w:rsidR="00EE1449" w:rsidRDefault="00EE1449">
      <w:pPr>
        <w:rPr>
          <w:b/>
          <w:lang w:val="en-GB"/>
        </w:rPr>
      </w:pPr>
      <w:r>
        <w:rPr>
          <w:b/>
          <w:lang w:val="en-GB"/>
        </w:rPr>
        <w:br w:type="page"/>
      </w:r>
    </w:p>
    <w:p w14:paraId="7220B54C" w14:textId="77777777" w:rsidR="00EE759B" w:rsidRDefault="00EE759B">
      <w:pPr>
        <w:rPr>
          <w:b/>
          <w:lang w:val="en-GB"/>
        </w:rPr>
      </w:pPr>
    </w:p>
    <w:p w14:paraId="7B2367CA" w14:textId="77777777" w:rsidR="00EC5D26" w:rsidRDefault="00EC5D26" w:rsidP="000965D9">
      <w:pPr>
        <w:jc w:val="both"/>
        <w:rPr>
          <w:b/>
          <w:bCs/>
          <w:lang w:val="en-GB"/>
        </w:rPr>
      </w:pPr>
    </w:p>
    <w:p w14:paraId="593CFAE0" w14:textId="7301D52C" w:rsidR="00D9283C" w:rsidRDefault="00EE759B" w:rsidP="00EE759B">
      <w:pPr>
        <w:pStyle w:val="ListParagraph"/>
        <w:numPr>
          <w:ilvl w:val="0"/>
          <w:numId w:val="27"/>
        </w:numPr>
        <w:rPr>
          <w:b/>
          <w:lang w:val="en-GB"/>
        </w:rPr>
      </w:pPr>
      <w:r w:rsidRPr="00EE759B">
        <w:rPr>
          <w:b/>
          <w:lang w:val="en-GB"/>
        </w:rPr>
        <w:t>Positivity rate in federal platform laboratories</w:t>
      </w:r>
    </w:p>
    <w:p w14:paraId="285BFB96" w14:textId="272F1C7E" w:rsidR="00EE759B" w:rsidRDefault="00EE759B" w:rsidP="00EE759B">
      <w:pPr>
        <w:rPr>
          <w:b/>
          <w:lang w:val="en-GB"/>
        </w:rPr>
      </w:pPr>
    </w:p>
    <w:p w14:paraId="5564E0B8" w14:textId="431C603A" w:rsidR="00EE759B" w:rsidRDefault="00EE759B" w:rsidP="00EE759B">
      <w:pPr>
        <w:rPr>
          <w:lang w:val="en-GB"/>
        </w:rPr>
      </w:pPr>
      <w:r>
        <w:rPr>
          <w:lang w:val="en-GB"/>
        </w:rPr>
        <w:t xml:space="preserve">The positivity rate among samples tested </w:t>
      </w:r>
      <w:ins w:id="88" w:author="Author">
        <w:r w:rsidR="00740A0C">
          <w:rPr>
            <w:lang w:val="en-GB"/>
          </w:rPr>
          <w:t xml:space="preserve">is expected to rise of there is </w:t>
        </w:r>
      </w:ins>
      <w:del w:id="89" w:author="Author">
        <w:r w:rsidDel="00740A0C">
          <w:rPr>
            <w:lang w:val="en-GB"/>
          </w:rPr>
          <w:delText>can be seen as the reflect</w:delText>
        </w:r>
      </w:del>
      <w:ins w:id="90" w:author="Author">
        <w:r w:rsidR="00740A0C">
          <w:rPr>
            <w:lang w:val="en-GB"/>
          </w:rPr>
          <w:t xml:space="preserve">insufficient testing capacity compared to </w:t>
        </w:r>
      </w:ins>
      <w:del w:id="91" w:author="Author">
        <w:r w:rsidDel="00740A0C">
          <w:rPr>
            <w:lang w:val="en-GB"/>
          </w:rPr>
          <w:delText xml:space="preserve"> of the level of saturation of laboratories in comparison with the</w:delText>
        </w:r>
      </w:del>
      <w:ins w:id="92" w:author="Author">
        <w:r w:rsidR="00740A0C">
          <w:rPr>
            <w:lang w:val="en-GB"/>
          </w:rPr>
          <w:t>the actual</w:t>
        </w:r>
      </w:ins>
      <w:r>
        <w:rPr>
          <w:lang w:val="en-GB"/>
        </w:rPr>
        <w:t xml:space="preserve"> current need. </w:t>
      </w:r>
      <w:ins w:id="93" w:author="Author">
        <w:r w:rsidR="00740A0C">
          <w:rPr>
            <w:lang w:val="en-GB"/>
          </w:rPr>
          <w:t xml:space="preserve">We can observe that the </w:t>
        </w:r>
      </w:ins>
      <w:del w:id="94" w:author="Author">
        <w:r w:rsidR="001C21BB" w:rsidDel="00740A0C">
          <w:rPr>
            <w:lang w:val="en-GB"/>
          </w:rPr>
          <w:delText xml:space="preserve">The </w:delText>
        </w:r>
      </w:del>
      <w:r w:rsidR="001C21BB">
        <w:rPr>
          <w:lang w:val="en-GB"/>
        </w:rPr>
        <w:t xml:space="preserve">positivity rate has increased from January to February, </w:t>
      </w:r>
      <w:del w:id="95" w:author="Author">
        <w:r w:rsidR="001C21BB" w:rsidDel="00740A0C">
          <w:rPr>
            <w:lang w:val="en-GB"/>
          </w:rPr>
          <w:delText xml:space="preserve">but </w:delText>
        </w:r>
      </w:del>
      <w:ins w:id="96" w:author="Author">
        <w:r w:rsidR="00740A0C">
          <w:rPr>
            <w:lang w:val="en-GB"/>
          </w:rPr>
          <w:t>although</w:t>
        </w:r>
        <w:r w:rsidR="00740A0C">
          <w:rPr>
            <w:lang w:val="en-GB"/>
          </w:rPr>
          <w:t xml:space="preserve"> </w:t>
        </w:r>
      </w:ins>
      <w:del w:id="97" w:author="Author">
        <w:r w:rsidR="001C21BB" w:rsidDel="00740A0C">
          <w:rPr>
            <w:lang w:val="en-GB"/>
          </w:rPr>
          <w:delText xml:space="preserve">is </w:delText>
        </w:r>
      </w:del>
      <w:ins w:id="98" w:author="Author">
        <w:r w:rsidR="00740A0C">
          <w:rPr>
            <w:lang w:val="en-GB"/>
          </w:rPr>
          <w:t>it still remains</w:t>
        </w:r>
        <w:r w:rsidR="00740A0C">
          <w:rPr>
            <w:lang w:val="en-GB"/>
          </w:rPr>
          <w:t xml:space="preserve"> </w:t>
        </w:r>
      </w:ins>
      <w:del w:id="99" w:author="Author">
        <w:r w:rsidR="001C21BB" w:rsidDel="00740A0C">
          <w:rPr>
            <w:lang w:val="en-GB"/>
          </w:rPr>
          <w:delText xml:space="preserve">still </w:delText>
        </w:r>
      </w:del>
      <w:r w:rsidR="001C21BB">
        <w:rPr>
          <w:lang w:val="en-GB"/>
        </w:rPr>
        <w:t>under 10%.</w:t>
      </w:r>
    </w:p>
    <w:p w14:paraId="6114F697" w14:textId="43DA7E3C" w:rsidR="00EE759B" w:rsidRDefault="00EE759B" w:rsidP="00EE759B">
      <w:pPr>
        <w:rPr>
          <w:lang w:val="en-GB"/>
        </w:rPr>
      </w:pPr>
    </w:p>
    <w:p w14:paraId="3029934C" w14:textId="77777777" w:rsidR="00EE759B" w:rsidRPr="00EE759B" w:rsidRDefault="00EE759B" w:rsidP="00EE759B">
      <w:pPr>
        <w:rPr>
          <w:lang w:val="en-GB"/>
        </w:rPr>
      </w:pPr>
    </w:p>
    <w:p w14:paraId="2ADC7FC2" w14:textId="2DA573A6" w:rsidR="00EE759B" w:rsidRDefault="00EE759B" w:rsidP="00EE759B">
      <w:pPr>
        <w:rPr>
          <w:b/>
          <w:lang w:val="en-GB"/>
        </w:rPr>
      </w:pPr>
    </w:p>
    <w:p w14:paraId="3F5284F7" w14:textId="1002097B" w:rsidR="00EE759B" w:rsidRDefault="00EE759B" w:rsidP="00EE759B">
      <w:pPr>
        <w:rPr>
          <w:b/>
          <w:lang w:val="en-GB"/>
        </w:rPr>
      </w:pPr>
      <w:r w:rsidRPr="00EE759B">
        <w:rPr>
          <w:b/>
          <w:noProof/>
          <w:lang w:val="en-US"/>
        </w:rPr>
        <w:drawing>
          <wp:inline distT="0" distB="0" distL="0" distR="0" wp14:anchorId="71CC310F" wp14:editId="196F3F4A">
            <wp:extent cx="5731510" cy="2074545"/>
            <wp:effectExtent l="0" t="0" r="2540" b="1905"/>
            <wp:docPr id="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pic:cNvPicPr>
                      <a:picLocks noChangeAspect="1"/>
                    </pic:cNvPicPr>
                  </pic:nvPicPr>
                  <pic:blipFill rotWithShape="1">
                    <a:blip r:embed="rId22"/>
                    <a:srcRect l="18000" t="39185" r="7416" b="12815"/>
                    <a:stretch/>
                  </pic:blipFill>
                  <pic:spPr>
                    <a:xfrm>
                      <a:off x="0" y="0"/>
                      <a:ext cx="5731510" cy="2074545"/>
                    </a:xfrm>
                    <a:prstGeom prst="rect">
                      <a:avLst/>
                    </a:prstGeom>
                  </pic:spPr>
                </pic:pic>
              </a:graphicData>
            </a:graphic>
          </wp:inline>
        </w:drawing>
      </w:r>
    </w:p>
    <w:p w14:paraId="393277CB" w14:textId="79463F16" w:rsidR="001C21BB" w:rsidRDefault="001C21BB" w:rsidP="00EE759B">
      <w:pPr>
        <w:rPr>
          <w:b/>
          <w:lang w:val="en-GB"/>
        </w:rPr>
      </w:pPr>
    </w:p>
    <w:p w14:paraId="6257A0F6" w14:textId="2C3A2D33" w:rsidR="001C21BB" w:rsidRDefault="001C21BB" w:rsidP="00EE759B">
      <w:pPr>
        <w:rPr>
          <w:b/>
          <w:lang w:val="en-GB"/>
        </w:rPr>
      </w:pPr>
    </w:p>
    <w:p w14:paraId="4EE4BA85" w14:textId="78E8A1AA" w:rsidR="001C21BB" w:rsidRDefault="001C21BB" w:rsidP="00EE759B">
      <w:pPr>
        <w:rPr>
          <w:lang w:val="en-GB"/>
        </w:rPr>
      </w:pPr>
      <w:r>
        <w:rPr>
          <w:lang w:val="en-GB"/>
        </w:rPr>
        <w:t>The proportion of positive samples presenting a very high viral load (Cq &lt; 15) can be seen as the number of patients diagnosed during the first days of infection. This proportion tends to increase when the tracing is efficient in identifying transmission events, but can also be observed in the early weeks of a resurgence. This rate has increased from January to February, and is for the month of February at the level observed in September 2020, a few weeks before the second wave. This proportion has reached 30% during the last week, a proportion comparable with the month of October 2020, at the start of the second wave.</w:t>
      </w:r>
    </w:p>
    <w:p w14:paraId="5CAF3E0F" w14:textId="088FDD89" w:rsidR="001C21BB" w:rsidRDefault="001C21BB" w:rsidP="00EE759B">
      <w:pPr>
        <w:rPr>
          <w:lang w:val="en-GB"/>
        </w:rPr>
      </w:pPr>
      <w:r w:rsidRPr="001C21BB">
        <w:rPr>
          <w:noProof/>
          <w:lang w:val="en-US"/>
        </w:rPr>
        <w:drawing>
          <wp:anchor distT="0" distB="0" distL="114300" distR="114300" simplePos="0" relativeHeight="251662336" behindDoc="0" locked="0" layoutInCell="1" allowOverlap="1" wp14:anchorId="3C350954" wp14:editId="725F0E7F">
            <wp:simplePos x="0" y="0"/>
            <wp:positionH relativeFrom="column">
              <wp:posOffset>99060</wp:posOffset>
            </wp:positionH>
            <wp:positionV relativeFrom="paragraph">
              <wp:posOffset>139700</wp:posOffset>
            </wp:positionV>
            <wp:extent cx="5731510" cy="2206625"/>
            <wp:effectExtent l="0" t="0" r="2540" b="3175"/>
            <wp:wrapNone/>
            <wp:docPr id="1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pic:cNvPicPr>
                      <a:picLocks noChangeAspect="1"/>
                    </pic:cNvPicPr>
                  </pic:nvPicPr>
                  <pic:blipFill rotWithShape="1">
                    <a:blip r:embed="rId23"/>
                    <a:srcRect l="18084" t="39036" r="8333" b="10593"/>
                    <a:stretch/>
                  </pic:blipFill>
                  <pic:spPr>
                    <a:xfrm>
                      <a:off x="0" y="0"/>
                      <a:ext cx="5731510" cy="2206625"/>
                    </a:xfrm>
                    <a:prstGeom prst="rect">
                      <a:avLst/>
                    </a:prstGeom>
                  </pic:spPr>
                </pic:pic>
              </a:graphicData>
            </a:graphic>
          </wp:anchor>
        </w:drawing>
      </w:r>
    </w:p>
    <w:p w14:paraId="16B6C572" w14:textId="0CC1F991" w:rsidR="001C21BB" w:rsidRPr="001C21BB" w:rsidRDefault="001C21BB" w:rsidP="00EE759B">
      <w:pPr>
        <w:rPr>
          <w:lang w:val="en-GB"/>
        </w:rPr>
      </w:pPr>
      <w:r w:rsidRPr="001C21BB">
        <w:rPr>
          <w:noProof/>
          <w:lang w:val="en-US"/>
        </w:rPr>
        <w:drawing>
          <wp:anchor distT="0" distB="0" distL="114300" distR="114300" simplePos="0" relativeHeight="251661312" behindDoc="0" locked="0" layoutInCell="1" allowOverlap="1" wp14:anchorId="161CE7D9" wp14:editId="42CD38AF">
            <wp:simplePos x="0" y="0"/>
            <wp:positionH relativeFrom="column">
              <wp:posOffset>0</wp:posOffset>
            </wp:positionH>
            <wp:positionV relativeFrom="paragraph">
              <wp:posOffset>2938780</wp:posOffset>
            </wp:positionV>
            <wp:extent cx="5731510" cy="2036445"/>
            <wp:effectExtent l="0" t="0" r="2540" b="1905"/>
            <wp:wrapNone/>
            <wp:docPr id="1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pic:cNvPicPr>
                      <a:picLocks noChangeAspect="1"/>
                    </pic:cNvPicPr>
                  </pic:nvPicPr>
                  <pic:blipFill rotWithShape="1">
                    <a:blip r:embed="rId24"/>
                    <a:srcRect l="17916" t="38741" r="7500" b="14148"/>
                    <a:stretch/>
                  </pic:blipFill>
                  <pic:spPr>
                    <a:xfrm>
                      <a:off x="0" y="0"/>
                      <a:ext cx="5731510" cy="2036445"/>
                    </a:xfrm>
                    <a:prstGeom prst="rect">
                      <a:avLst/>
                    </a:prstGeom>
                  </pic:spPr>
                </pic:pic>
              </a:graphicData>
            </a:graphic>
          </wp:anchor>
        </w:drawing>
      </w:r>
    </w:p>
    <w:sectPr w:rsidR="001C21BB" w:rsidRPr="001C21BB" w:rsidSect="004E108E">
      <w:footerReference w:type="default" r:id="rId25"/>
      <w:pgSz w:w="11906" w:h="16838" w:code="9"/>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E6D5A" w16cid:durableId="23D95269"/>
  <w16cid:commentId w16cid:paraId="5F246221" w16cid:durableId="23D95811"/>
  <w16cid:commentId w16cid:paraId="6A71C954" w16cid:durableId="23D9550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765552" w14:textId="77777777" w:rsidR="004A6279" w:rsidRDefault="004A6279" w:rsidP="00643C5A">
      <w:r>
        <w:separator/>
      </w:r>
    </w:p>
  </w:endnote>
  <w:endnote w:type="continuationSeparator" w:id="0">
    <w:p w14:paraId="6CF20AE3" w14:textId="77777777" w:rsidR="004A6279" w:rsidRDefault="004A6279" w:rsidP="00643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249379"/>
      <w:docPartObj>
        <w:docPartGallery w:val="Page Numbers (Bottom of Page)"/>
        <w:docPartUnique/>
      </w:docPartObj>
    </w:sdtPr>
    <w:sdtEndPr/>
    <w:sdtContent>
      <w:p w14:paraId="27B3AF2A" w14:textId="66A2F25E" w:rsidR="00522A42" w:rsidRDefault="00522A42">
        <w:pPr>
          <w:pStyle w:val="Footer"/>
          <w:jc w:val="center"/>
        </w:pPr>
        <w:r>
          <w:fldChar w:fldCharType="begin"/>
        </w:r>
        <w:r>
          <w:instrText>PAGE   \* MERGEFORMAT</w:instrText>
        </w:r>
        <w:r>
          <w:fldChar w:fldCharType="separate"/>
        </w:r>
        <w:r w:rsidR="00460029">
          <w:rPr>
            <w:noProof/>
          </w:rPr>
          <w:t>4</w:t>
        </w:r>
        <w:r>
          <w:fldChar w:fldCharType="end"/>
        </w:r>
      </w:p>
    </w:sdtContent>
  </w:sdt>
  <w:p w14:paraId="31C216AB" w14:textId="77777777" w:rsidR="00522A42" w:rsidRDefault="00522A4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C66F3D" w14:textId="77777777" w:rsidR="004A6279" w:rsidRDefault="004A6279" w:rsidP="00643C5A">
      <w:r>
        <w:separator/>
      </w:r>
    </w:p>
  </w:footnote>
  <w:footnote w:type="continuationSeparator" w:id="0">
    <w:p w14:paraId="07AA8D4E" w14:textId="77777777" w:rsidR="004A6279" w:rsidRDefault="004A6279" w:rsidP="00643C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95A2C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7AE34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1664B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E4AA79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82E413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030809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DA94B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28E5DB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263A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CAAF4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30507DF"/>
    <w:multiLevelType w:val="hybridMultilevel"/>
    <w:tmpl w:val="F9CA4E1C"/>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953584C"/>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C903188"/>
    <w:multiLevelType w:val="hybridMultilevel"/>
    <w:tmpl w:val="739CBEF8"/>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DCB2F73"/>
    <w:multiLevelType w:val="hybridMultilevel"/>
    <w:tmpl w:val="29B66F8E"/>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8" w15:restartNumberingAfterBreak="0">
    <w:nsid w:val="1FBB7038"/>
    <w:multiLevelType w:val="hybridMultilevel"/>
    <w:tmpl w:val="BA98DA84"/>
    <w:lvl w:ilvl="0" w:tplc="ACBC3306">
      <w:start w:val="1"/>
      <w:numFmt w:val="bullet"/>
      <w:lvlText w:val=""/>
      <w:lvlJc w:val="left"/>
      <w:pPr>
        <w:tabs>
          <w:tab w:val="num" w:pos="720"/>
        </w:tabs>
        <w:ind w:left="720" w:hanging="360"/>
      </w:pPr>
      <w:rPr>
        <w:rFonts w:ascii="Wingdings" w:hAnsi="Wingdings" w:hint="default"/>
      </w:rPr>
    </w:lvl>
    <w:lvl w:ilvl="1" w:tplc="FD74D5DC">
      <w:start w:val="1"/>
      <w:numFmt w:val="bullet"/>
      <w:lvlText w:val=""/>
      <w:lvlJc w:val="left"/>
      <w:pPr>
        <w:tabs>
          <w:tab w:val="num" w:pos="1440"/>
        </w:tabs>
        <w:ind w:left="1440" w:hanging="360"/>
      </w:pPr>
      <w:rPr>
        <w:rFonts w:ascii="Wingdings" w:hAnsi="Wingdings" w:hint="default"/>
      </w:rPr>
    </w:lvl>
    <w:lvl w:ilvl="2" w:tplc="FA24C918" w:tentative="1">
      <w:start w:val="1"/>
      <w:numFmt w:val="bullet"/>
      <w:lvlText w:val=""/>
      <w:lvlJc w:val="left"/>
      <w:pPr>
        <w:tabs>
          <w:tab w:val="num" w:pos="2160"/>
        </w:tabs>
        <w:ind w:left="2160" w:hanging="360"/>
      </w:pPr>
      <w:rPr>
        <w:rFonts w:ascii="Wingdings" w:hAnsi="Wingdings" w:hint="default"/>
      </w:rPr>
    </w:lvl>
    <w:lvl w:ilvl="3" w:tplc="2DDCAD96" w:tentative="1">
      <w:start w:val="1"/>
      <w:numFmt w:val="bullet"/>
      <w:lvlText w:val=""/>
      <w:lvlJc w:val="left"/>
      <w:pPr>
        <w:tabs>
          <w:tab w:val="num" w:pos="2880"/>
        </w:tabs>
        <w:ind w:left="2880" w:hanging="360"/>
      </w:pPr>
      <w:rPr>
        <w:rFonts w:ascii="Wingdings" w:hAnsi="Wingdings" w:hint="default"/>
      </w:rPr>
    </w:lvl>
    <w:lvl w:ilvl="4" w:tplc="F4F0229E" w:tentative="1">
      <w:start w:val="1"/>
      <w:numFmt w:val="bullet"/>
      <w:lvlText w:val=""/>
      <w:lvlJc w:val="left"/>
      <w:pPr>
        <w:tabs>
          <w:tab w:val="num" w:pos="3600"/>
        </w:tabs>
        <w:ind w:left="3600" w:hanging="360"/>
      </w:pPr>
      <w:rPr>
        <w:rFonts w:ascii="Wingdings" w:hAnsi="Wingdings" w:hint="default"/>
      </w:rPr>
    </w:lvl>
    <w:lvl w:ilvl="5" w:tplc="927898F4" w:tentative="1">
      <w:start w:val="1"/>
      <w:numFmt w:val="bullet"/>
      <w:lvlText w:val=""/>
      <w:lvlJc w:val="left"/>
      <w:pPr>
        <w:tabs>
          <w:tab w:val="num" w:pos="4320"/>
        </w:tabs>
        <w:ind w:left="4320" w:hanging="360"/>
      </w:pPr>
      <w:rPr>
        <w:rFonts w:ascii="Wingdings" w:hAnsi="Wingdings" w:hint="default"/>
      </w:rPr>
    </w:lvl>
    <w:lvl w:ilvl="6" w:tplc="78B42A50" w:tentative="1">
      <w:start w:val="1"/>
      <w:numFmt w:val="bullet"/>
      <w:lvlText w:val=""/>
      <w:lvlJc w:val="left"/>
      <w:pPr>
        <w:tabs>
          <w:tab w:val="num" w:pos="5040"/>
        </w:tabs>
        <w:ind w:left="5040" w:hanging="360"/>
      </w:pPr>
      <w:rPr>
        <w:rFonts w:ascii="Wingdings" w:hAnsi="Wingdings" w:hint="default"/>
      </w:rPr>
    </w:lvl>
    <w:lvl w:ilvl="7" w:tplc="A54247C6" w:tentative="1">
      <w:start w:val="1"/>
      <w:numFmt w:val="bullet"/>
      <w:lvlText w:val=""/>
      <w:lvlJc w:val="left"/>
      <w:pPr>
        <w:tabs>
          <w:tab w:val="num" w:pos="5760"/>
        </w:tabs>
        <w:ind w:left="5760" w:hanging="360"/>
      </w:pPr>
      <w:rPr>
        <w:rFonts w:ascii="Wingdings" w:hAnsi="Wingdings" w:hint="default"/>
      </w:rPr>
    </w:lvl>
    <w:lvl w:ilvl="8" w:tplc="D4F0AAB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D456899"/>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A24F31"/>
    <w:multiLevelType w:val="hybridMultilevel"/>
    <w:tmpl w:val="43E4008E"/>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B27210"/>
    <w:multiLevelType w:val="hybridMultilevel"/>
    <w:tmpl w:val="95649898"/>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381543AA"/>
    <w:multiLevelType w:val="hybridMultilevel"/>
    <w:tmpl w:val="24B21F28"/>
    <w:lvl w:ilvl="0" w:tplc="08130001">
      <w:start w:val="1"/>
      <w:numFmt w:val="bullet"/>
      <w:lvlText w:val=""/>
      <w:lvlJc w:val="left"/>
      <w:pPr>
        <w:ind w:left="720" w:hanging="360"/>
      </w:pPr>
      <w:rPr>
        <w:rFonts w:ascii="Symbol" w:hAnsi="Symbol"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3AEB0273"/>
    <w:multiLevelType w:val="multilevel"/>
    <w:tmpl w:val="526206A0"/>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3AEB0A33"/>
    <w:multiLevelType w:val="hybridMultilevel"/>
    <w:tmpl w:val="83A0F44C"/>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15:restartNumberingAfterBreak="0">
    <w:nsid w:val="3C431CE2"/>
    <w:multiLevelType w:val="hybridMultilevel"/>
    <w:tmpl w:val="B37AE3B2"/>
    <w:lvl w:ilvl="0" w:tplc="765C109C">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27E27D5"/>
    <w:multiLevelType w:val="hybridMultilevel"/>
    <w:tmpl w:val="8814EEEE"/>
    <w:lvl w:ilvl="0" w:tplc="08130001">
      <w:start w:val="1"/>
      <w:numFmt w:val="bullet"/>
      <w:lvlText w:val=""/>
      <w:lvlJc w:val="left"/>
      <w:pPr>
        <w:ind w:left="1440" w:hanging="360"/>
      </w:pPr>
      <w:rPr>
        <w:rFonts w:ascii="Symbol" w:hAnsi="Symbol" w:hint="default"/>
      </w:rPr>
    </w:lvl>
    <w:lvl w:ilvl="1" w:tplc="08130003">
      <w:start w:val="1"/>
      <w:numFmt w:val="bullet"/>
      <w:lvlText w:val="o"/>
      <w:lvlJc w:val="left"/>
      <w:pPr>
        <w:ind w:left="2160" w:hanging="360"/>
      </w:pPr>
      <w:rPr>
        <w:rFonts w:ascii="Courier New" w:hAnsi="Courier New" w:cs="Courier New" w:hint="default"/>
      </w:rPr>
    </w:lvl>
    <w:lvl w:ilvl="2" w:tplc="08130005">
      <w:start w:val="1"/>
      <w:numFmt w:val="bullet"/>
      <w:lvlText w:val=""/>
      <w:lvlJc w:val="left"/>
      <w:pPr>
        <w:ind w:left="2880" w:hanging="360"/>
      </w:pPr>
      <w:rPr>
        <w:rFonts w:ascii="Wingdings" w:hAnsi="Wingdings" w:hint="default"/>
      </w:rPr>
    </w:lvl>
    <w:lvl w:ilvl="3" w:tplc="08130001">
      <w:start w:val="1"/>
      <w:numFmt w:val="bullet"/>
      <w:lvlText w:val=""/>
      <w:lvlJc w:val="left"/>
      <w:pPr>
        <w:ind w:left="3600" w:hanging="360"/>
      </w:pPr>
      <w:rPr>
        <w:rFonts w:ascii="Symbol" w:hAnsi="Symbol" w:hint="default"/>
      </w:rPr>
    </w:lvl>
    <w:lvl w:ilvl="4" w:tplc="08130003">
      <w:start w:val="1"/>
      <w:numFmt w:val="bullet"/>
      <w:lvlText w:val="o"/>
      <w:lvlJc w:val="left"/>
      <w:pPr>
        <w:ind w:left="4320" w:hanging="360"/>
      </w:pPr>
      <w:rPr>
        <w:rFonts w:ascii="Courier New" w:hAnsi="Courier New" w:cs="Courier New" w:hint="default"/>
      </w:rPr>
    </w:lvl>
    <w:lvl w:ilvl="5" w:tplc="08130005">
      <w:start w:val="1"/>
      <w:numFmt w:val="bullet"/>
      <w:lvlText w:val=""/>
      <w:lvlJc w:val="left"/>
      <w:pPr>
        <w:ind w:left="5040" w:hanging="360"/>
      </w:pPr>
      <w:rPr>
        <w:rFonts w:ascii="Wingdings" w:hAnsi="Wingdings" w:hint="default"/>
      </w:rPr>
    </w:lvl>
    <w:lvl w:ilvl="6" w:tplc="08130001">
      <w:start w:val="1"/>
      <w:numFmt w:val="bullet"/>
      <w:lvlText w:val=""/>
      <w:lvlJc w:val="left"/>
      <w:pPr>
        <w:ind w:left="5760" w:hanging="360"/>
      </w:pPr>
      <w:rPr>
        <w:rFonts w:ascii="Symbol" w:hAnsi="Symbol" w:hint="default"/>
      </w:rPr>
    </w:lvl>
    <w:lvl w:ilvl="7" w:tplc="08130003">
      <w:start w:val="1"/>
      <w:numFmt w:val="bullet"/>
      <w:lvlText w:val="o"/>
      <w:lvlJc w:val="left"/>
      <w:pPr>
        <w:ind w:left="6480" w:hanging="360"/>
      </w:pPr>
      <w:rPr>
        <w:rFonts w:ascii="Courier New" w:hAnsi="Courier New" w:cs="Courier New" w:hint="default"/>
      </w:rPr>
    </w:lvl>
    <w:lvl w:ilvl="8" w:tplc="08130005">
      <w:start w:val="1"/>
      <w:numFmt w:val="bullet"/>
      <w:lvlText w:val=""/>
      <w:lvlJc w:val="left"/>
      <w:pPr>
        <w:ind w:left="7200" w:hanging="360"/>
      </w:pPr>
      <w:rPr>
        <w:rFonts w:ascii="Wingdings" w:hAnsi="Wingdings" w:hint="default"/>
      </w:rPr>
    </w:lvl>
  </w:abstractNum>
  <w:abstractNum w:abstractNumId="2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52269D0"/>
    <w:multiLevelType w:val="hybridMultilevel"/>
    <w:tmpl w:val="25B298B6"/>
    <w:lvl w:ilvl="0" w:tplc="89FE554E">
      <w:start w:val="49"/>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484C4F29"/>
    <w:multiLevelType w:val="multilevel"/>
    <w:tmpl w:val="D8061F64"/>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4A5A2731"/>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4AA728D9"/>
    <w:multiLevelType w:val="hybridMultilevel"/>
    <w:tmpl w:val="C6E61596"/>
    <w:lvl w:ilvl="0" w:tplc="2C12F70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9350CFB"/>
    <w:multiLevelType w:val="multilevel"/>
    <w:tmpl w:val="9DF09F08"/>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5CAA2842"/>
    <w:multiLevelType w:val="hybridMultilevel"/>
    <w:tmpl w:val="6938F7DA"/>
    <w:lvl w:ilvl="0" w:tplc="765C109C">
      <w:numFmt w:val="bullet"/>
      <w:lvlText w:val="-"/>
      <w:lvlJc w:val="left"/>
      <w:pPr>
        <w:ind w:left="360" w:hanging="360"/>
      </w:pPr>
      <w:rPr>
        <w:rFonts w:ascii="Calibri" w:eastAsiaTheme="minorHAnsi" w:hAnsi="Calibri" w:cs="Calibr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6" w15:restartNumberingAfterBreak="0">
    <w:nsid w:val="5DEC6B47"/>
    <w:multiLevelType w:val="multilevel"/>
    <w:tmpl w:val="604E1C0A"/>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655B2D2B"/>
    <w:multiLevelType w:val="hybridMultilevel"/>
    <w:tmpl w:val="2E2CAA9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698D1556"/>
    <w:multiLevelType w:val="hybridMultilevel"/>
    <w:tmpl w:val="8F5097CC"/>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9" w15:restartNumberingAfterBreak="0">
    <w:nsid w:val="6C3C0EEC"/>
    <w:multiLevelType w:val="hybridMultilevel"/>
    <w:tmpl w:val="532C57A8"/>
    <w:lvl w:ilvl="0" w:tplc="51DE4570">
      <w:start w:val="1"/>
      <w:numFmt w:val="bullet"/>
      <w:lvlText w:val="•"/>
      <w:lvlJc w:val="left"/>
      <w:pPr>
        <w:tabs>
          <w:tab w:val="num" w:pos="720"/>
        </w:tabs>
        <w:ind w:left="720" w:hanging="360"/>
      </w:pPr>
      <w:rPr>
        <w:rFonts w:ascii="Arial" w:hAnsi="Arial" w:hint="default"/>
      </w:rPr>
    </w:lvl>
    <w:lvl w:ilvl="1" w:tplc="4C32AFA0" w:tentative="1">
      <w:start w:val="1"/>
      <w:numFmt w:val="bullet"/>
      <w:lvlText w:val="•"/>
      <w:lvlJc w:val="left"/>
      <w:pPr>
        <w:tabs>
          <w:tab w:val="num" w:pos="1440"/>
        </w:tabs>
        <w:ind w:left="1440" w:hanging="360"/>
      </w:pPr>
      <w:rPr>
        <w:rFonts w:ascii="Arial" w:hAnsi="Arial" w:hint="default"/>
      </w:rPr>
    </w:lvl>
    <w:lvl w:ilvl="2" w:tplc="28A23B40" w:tentative="1">
      <w:start w:val="1"/>
      <w:numFmt w:val="bullet"/>
      <w:lvlText w:val="•"/>
      <w:lvlJc w:val="left"/>
      <w:pPr>
        <w:tabs>
          <w:tab w:val="num" w:pos="2160"/>
        </w:tabs>
        <w:ind w:left="2160" w:hanging="360"/>
      </w:pPr>
      <w:rPr>
        <w:rFonts w:ascii="Arial" w:hAnsi="Arial" w:hint="default"/>
      </w:rPr>
    </w:lvl>
    <w:lvl w:ilvl="3" w:tplc="86EED30A" w:tentative="1">
      <w:start w:val="1"/>
      <w:numFmt w:val="bullet"/>
      <w:lvlText w:val="•"/>
      <w:lvlJc w:val="left"/>
      <w:pPr>
        <w:tabs>
          <w:tab w:val="num" w:pos="2880"/>
        </w:tabs>
        <w:ind w:left="2880" w:hanging="360"/>
      </w:pPr>
      <w:rPr>
        <w:rFonts w:ascii="Arial" w:hAnsi="Arial" w:hint="default"/>
      </w:rPr>
    </w:lvl>
    <w:lvl w:ilvl="4" w:tplc="CD967DFE" w:tentative="1">
      <w:start w:val="1"/>
      <w:numFmt w:val="bullet"/>
      <w:lvlText w:val="•"/>
      <w:lvlJc w:val="left"/>
      <w:pPr>
        <w:tabs>
          <w:tab w:val="num" w:pos="3600"/>
        </w:tabs>
        <w:ind w:left="3600" w:hanging="360"/>
      </w:pPr>
      <w:rPr>
        <w:rFonts w:ascii="Arial" w:hAnsi="Arial" w:hint="default"/>
      </w:rPr>
    </w:lvl>
    <w:lvl w:ilvl="5" w:tplc="0C58F93A" w:tentative="1">
      <w:start w:val="1"/>
      <w:numFmt w:val="bullet"/>
      <w:lvlText w:val="•"/>
      <w:lvlJc w:val="left"/>
      <w:pPr>
        <w:tabs>
          <w:tab w:val="num" w:pos="4320"/>
        </w:tabs>
        <w:ind w:left="4320" w:hanging="360"/>
      </w:pPr>
      <w:rPr>
        <w:rFonts w:ascii="Arial" w:hAnsi="Arial" w:hint="default"/>
      </w:rPr>
    </w:lvl>
    <w:lvl w:ilvl="6" w:tplc="BE32F43E" w:tentative="1">
      <w:start w:val="1"/>
      <w:numFmt w:val="bullet"/>
      <w:lvlText w:val="•"/>
      <w:lvlJc w:val="left"/>
      <w:pPr>
        <w:tabs>
          <w:tab w:val="num" w:pos="5040"/>
        </w:tabs>
        <w:ind w:left="5040" w:hanging="360"/>
      </w:pPr>
      <w:rPr>
        <w:rFonts w:ascii="Arial" w:hAnsi="Arial" w:hint="default"/>
      </w:rPr>
    </w:lvl>
    <w:lvl w:ilvl="7" w:tplc="842E7688" w:tentative="1">
      <w:start w:val="1"/>
      <w:numFmt w:val="bullet"/>
      <w:lvlText w:val="•"/>
      <w:lvlJc w:val="left"/>
      <w:pPr>
        <w:tabs>
          <w:tab w:val="num" w:pos="5760"/>
        </w:tabs>
        <w:ind w:left="5760" w:hanging="360"/>
      </w:pPr>
      <w:rPr>
        <w:rFonts w:ascii="Arial" w:hAnsi="Arial" w:hint="default"/>
      </w:rPr>
    </w:lvl>
    <w:lvl w:ilvl="8" w:tplc="AF8AC37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2FD1CC9"/>
    <w:multiLevelType w:val="hybridMultilevel"/>
    <w:tmpl w:val="00EA490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3141BA4"/>
    <w:multiLevelType w:val="hybridMultilevel"/>
    <w:tmpl w:val="35AEDDC8"/>
    <w:lvl w:ilvl="0" w:tplc="D70C6ECC">
      <w:start w:val="1"/>
      <w:numFmt w:val="bullet"/>
      <w:lvlText w:val=""/>
      <w:lvlJc w:val="left"/>
      <w:pPr>
        <w:tabs>
          <w:tab w:val="num" w:pos="720"/>
        </w:tabs>
        <w:ind w:left="720" w:hanging="360"/>
      </w:pPr>
      <w:rPr>
        <w:rFonts w:ascii="Wingdings" w:hAnsi="Wingdings" w:hint="default"/>
      </w:rPr>
    </w:lvl>
    <w:lvl w:ilvl="1" w:tplc="1030457C">
      <w:start w:val="1"/>
      <w:numFmt w:val="bullet"/>
      <w:lvlText w:val=""/>
      <w:lvlJc w:val="left"/>
      <w:pPr>
        <w:tabs>
          <w:tab w:val="num" w:pos="1440"/>
        </w:tabs>
        <w:ind w:left="1440" w:hanging="360"/>
      </w:pPr>
      <w:rPr>
        <w:rFonts w:ascii="Wingdings" w:hAnsi="Wingdings" w:hint="default"/>
      </w:rPr>
    </w:lvl>
    <w:lvl w:ilvl="2" w:tplc="105608F8" w:tentative="1">
      <w:start w:val="1"/>
      <w:numFmt w:val="bullet"/>
      <w:lvlText w:val=""/>
      <w:lvlJc w:val="left"/>
      <w:pPr>
        <w:tabs>
          <w:tab w:val="num" w:pos="2160"/>
        </w:tabs>
        <w:ind w:left="2160" w:hanging="360"/>
      </w:pPr>
      <w:rPr>
        <w:rFonts w:ascii="Wingdings" w:hAnsi="Wingdings" w:hint="default"/>
      </w:rPr>
    </w:lvl>
    <w:lvl w:ilvl="3" w:tplc="5B94BD7C" w:tentative="1">
      <w:start w:val="1"/>
      <w:numFmt w:val="bullet"/>
      <w:lvlText w:val=""/>
      <w:lvlJc w:val="left"/>
      <w:pPr>
        <w:tabs>
          <w:tab w:val="num" w:pos="2880"/>
        </w:tabs>
        <w:ind w:left="2880" w:hanging="360"/>
      </w:pPr>
      <w:rPr>
        <w:rFonts w:ascii="Wingdings" w:hAnsi="Wingdings" w:hint="default"/>
      </w:rPr>
    </w:lvl>
    <w:lvl w:ilvl="4" w:tplc="E670FAEA" w:tentative="1">
      <w:start w:val="1"/>
      <w:numFmt w:val="bullet"/>
      <w:lvlText w:val=""/>
      <w:lvlJc w:val="left"/>
      <w:pPr>
        <w:tabs>
          <w:tab w:val="num" w:pos="3600"/>
        </w:tabs>
        <w:ind w:left="3600" w:hanging="360"/>
      </w:pPr>
      <w:rPr>
        <w:rFonts w:ascii="Wingdings" w:hAnsi="Wingdings" w:hint="default"/>
      </w:rPr>
    </w:lvl>
    <w:lvl w:ilvl="5" w:tplc="69A8EB96" w:tentative="1">
      <w:start w:val="1"/>
      <w:numFmt w:val="bullet"/>
      <w:lvlText w:val=""/>
      <w:lvlJc w:val="left"/>
      <w:pPr>
        <w:tabs>
          <w:tab w:val="num" w:pos="4320"/>
        </w:tabs>
        <w:ind w:left="4320" w:hanging="360"/>
      </w:pPr>
      <w:rPr>
        <w:rFonts w:ascii="Wingdings" w:hAnsi="Wingdings" w:hint="default"/>
      </w:rPr>
    </w:lvl>
    <w:lvl w:ilvl="6" w:tplc="783E58F0" w:tentative="1">
      <w:start w:val="1"/>
      <w:numFmt w:val="bullet"/>
      <w:lvlText w:val=""/>
      <w:lvlJc w:val="left"/>
      <w:pPr>
        <w:tabs>
          <w:tab w:val="num" w:pos="5040"/>
        </w:tabs>
        <w:ind w:left="5040" w:hanging="360"/>
      </w:pPr>
      <w:rPr>
        <w:rFonts w:ascii="Wingdings" w:hAnsi="Wingdings" w:hint="default"/>
      </w:rPr>
    </w:lvl>
    <w:lvl w:ilvl="7" w:tplc="521EDBE4" w:tentative="1">
      <w:start w:val="1"/>
      <w:numFmt w:val="bullet"/>
      <w:lvlText w:val=""/>
      <w:lvlJc w:val="left"/>
      <w:pPr>
        <w:tabs>
          <w:tab w:val="num" w:pos="5760"/>
        </w:tabs>
        <w:ind w:left="5760" w:hanging="360"/>
      </w:pPr>
      <w:rPr>
        <w:rFonts w:ascii="Wingdings" w:hAnsi="Wingdings" w:hint="default"/>
      </w:rPr>
    </w:lvl>
    <w:lvl w:ilvl="8" w:tplc="5A560F3A"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366686C"/>
    <w:multiLevelType w:val="hybridMultilevel"/>
    <w:tmpl w:val="73528B66"/>
    <w:lvl w:ilvl="0" w:tplc="0813000F">
      <w:start w:val="1"/>
      <w:numFmt w:val="decimal"/>
      <w:lvlText w:val="%1."/>
      <w:lvlJc w:val="left"/>
      <w:pPr>
        <w:ind w:left="360" w:hanging="360"/>
      </w:pPr>
      <w:rPr>
        <w:rFonts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44" w15:restartNumberingAfterBreak="0">
    <w:nsid w:val="7A7476B3"/>
    <w:multiLevelType w:val="hybridMultilevel"/>
    <w:tmpl w:val="03CE59FA"/>
    <w:lvl w:ilvl="0" w:tplc="765C109C">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7C550BDD"/>
    <w:multiLevelType w:val="hybridMultilevel"/>
    <w:tmpl w:val="B22824D8"/>
    <w:lvl w:ilvl="0" w:tplc="BB089594">
      <w:start w:val="1"/>
      <w:numFmt w:val="bullet"/>
      <w:lvlText w:val="•"/>
      <w:lvlJc w:val="left"/>
      <w:pPr>
        <w:tabs>
          <w:tab w:val="num" w:pos="720"/>
        </w:tabs>
        <w:ind w:left="720" w:hanging="360"/>
      </w:pPr>
      <w:rPr>
        <w:rFonts w:ascii="Arial" w:hAnsi="Arial" w:hint="default"/>
      </w:rPr>
    </w:lvl>
    <w:lvl w:ilvl="1" w:tplc="CDCEEFF8" w:tentative="1">
      <w:start w:val="1"/>
      <w:numFmt w:val="bullet"/>
      <w:lvlText w:val="•"/>
      <w:lvlJc w:val="left"/>
      <w:pPr>
        <w:tabs>
          <w:tab w:val="num" w:pos="1440"/>
        </w:tabs>
        <w:ind w:left="1440" w:hanging="360"/>
      </w:pPr>
      <w:rPr>
        <w:rFonts w:ascii="Arial" w:hAnsi="Arial" w:hint="default"/>
      </w:rPr>
    </w:lvl>
    <w:lvl w:ilvl="2" w:tplc="A770E9BC" w:tentative="1">
      <w:start w:val="1"/>
      <w:numFmt w:val="bullet"/>
      <w:lvlText w:val="•"/>
      <w:lvlJc w:val="left"/>
      <w:pPr>
        <w:tabs>
          <w:tab w:val="num" w:pos="2160"/>
        </w:tabs>
        <w:ind w:left="2160" w:hanging="360"/>
      </w:pPr>
      <w:rPr>
        <w:rFonts w:ascii="Arial" w:hAnsi="Arial" w:hint="default"/>
      </w:rPr>
    </w:lvl>
    <w:lvl w:ilvl="3" w:tplc="949247BA" w:tentative="1">
      <w:start w:val="1"/>
      <w:numFmt w:val="bullet"/>
      <w:lvlText w:val="•"/>
      <w:lvlJc w:val="left"/>
      <w:pPr>
        <w:tabs>
          <w:tab w:val="num" w:pos="2880"/>
        </w:tabs>
        <w:ind w:left="2880" w:hanging="360"/>
      </w:pPr>
      <w:rPr>
        <w:rFonts w:ascii="Arial" w:hAnsi="Arial" w:hint="default"/>
      </w:rPr>
    </w:lvl>
    <w:lvl w:ilvl="4" w:tplc="F86E3ACA" w:tentative="1">
      <w:start w:val="1"/>
      <w:numFmt w:val="bullet"/>
      <w:lvlText w:val="•"/>
      <w:lvlJc w:val="left"/>
      <w:pPr>
        <w:tabs>
          <w:tab w:val="num" w:pos="3600"/>
        </w:tabs>
        <w:ind w:left="3600" w:hanging="360"/>
      </w:pPr>
      <w:rPr>
        <w:rFonts w:ascii="Arial" w:hAnsi="Arial" w:hint="default"/>
      </w:rPr>
    </w:lvl>
    <w:lvl w:ilvl="5" w:tplc="D660BD8A" w:tentative="1">
      <w:start w:val="1"/>
      <w:numFmt w:val="bullet"/>
      <w:lvlText w:val="•"/>
      <w:lvlJc w:val="left"/>
      <w:pPr>
        <w:tabs>
          <w:tab w:val="num" w:pos="4320"/>
        </w:tabs>
        <w:ind w:left="4320" w:hanging="360"/>
      </w:pPr>
      <w:rPr>
        <w:rFonts w:ascii="Arial" w:hAnsi="Arial" w:hint="default"/>
      </w:rPr>
    </w:lvl>
    <w:lvl w:ilvl="6" w:tplc="DB6E8336" w:tentative="1">
      <w:start w:val="1"/>
      <w:numFmt w:val="bullet"/>
      <w:lvlText w:val="•"/>
      <w:lvlJc w:val="left"/>
      <w:pPr>
        <w:tabs>
          <w:tab w:val="num" w:pos="5040"/>
        </w:tabs>
        <w:ind w:left="5040" w:hanging="360"/>
      </w:pPr>
      <w:rPr>
        <w:rFonts w:ascii="Arial" w:hAnsi="Arial" w:hint="default"/>
      </w:rPr>
    </w:lvl>
    <w:lvl w:ilvl="7" w:tplc="15A47514" w:tentative="1">
      <w:start w:val="1"/>
      <w:numFmt w:val="bullet"/>
      <w:lvlText w:val="•"/>
      <w:lvlJc w:val="left"/>
      <w:pPr>
        <w:tabs>
          <w:tab w:val="num" w:pos="5760"/>
        </w:tabs>
        <w:ind w:left="5760" w:hanging="360"/>
      </w:pPr>
      <w:rPr>
        <w:rFonts w:ascii="Arial" w:hAnsi="Arial" w:hint="default"/>
      </w:rPr>
    </w:lvl>
    <w:lvl w:ilvl="8" w:tplc="EBC69FE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D8C2C6D"/>
    <w:multiLevelType w:val="multilevel"/>
    <w:tmpl w:val="04090023"/>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7" w15:restartNumberingAfterBreak="0">
    <w:nsid w:val="7FC57088"/>
    <w:multiLevelType w:val="hybridMultilevel"/>
    <w:tmpl w:val="D122B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34"/>
  </w:num>
  <w:num w:numId="2">
    <w:abstractNumId w:val="14"/>
  </w:num>
  <w:num w:numId="3">
    <w:abstractNumId w:val="10"/>
  </w:num>
  <w:num w:numId="4">
    <w:abstractNumId w:val="40"/>
  </w:num>
  <w:num w:numId="5">
    <w:abstractNumId w:val="16"/>
  </w:num>
  <w:num w:numId="6">
    <w:abstractNumId w:val="25"/>
  </w:num>
  <w:num w:numId="7">
    <w:abstractNumId w:val="31"/>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9"/>
  </w:num>
  <w:num w:numId="19">
    <w:abstractNumId w:val="22"/>
  </w:num>
  <w:num w:numId="20">
    <w:abstractNumId w:val="36"/>
  </w:num>
  <w:num w:numId="21">
    <w:abstractNumId w:val="29"/>
  </w:num>
  <w:num w:numId="22">
    <w:abstractNumId w:val="12"/>
  </w:num>
  <w:num w:numId="23">
    <w:abstractNumId w:val="46"/>
  </w:num>
  <w:num w:numId="24">
    <w:abstractNumId w:val="13"/>
  </w:num>
  <w:num w:numId="25">
    <w:abstractNumId w:val="20"/>
  </w:num>
  <w:num w:numId="26">
    <w:abstractNumId w:val="32"/>
  </w:num>
  <w:num w:numId="27">
    <w:abstractNumId w:val="15"/>
  </w:num>
  <w:num w:numId="28">
    <w:abstractNumId w:val="37"/>
  </w:num>
  <w:num w:numId="29">
    <w:abstractNumId w:val="45"/>
  </w:num>
  <w:num w:numId="30">
    <w:abstractNumId w:val="18"/>
  </w:num>
  <w:num w:numId="31">
    <w:abstractNumId w:val="39"/>
  </w:num>
  <w:num w:numId="32">
    <w:abstractNumId w:val="42"/>
  </w:num>
  <w:num w:numId="33">
    <w:abstractNumId w:val="47"/>
  </w:num>
  <w:num w:numId="34">
    <w:abstractNumId w:val="30"/>
  </w:num>
  <w:num w:numId="35">
    <w:abstractNumId w:val="23"/>
  </w:num>
  <w:num w:numId="36">
    <w:abstractNumId w:val="27"/>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44"/>
  </w:num>
  <w:num w:numId="40">
    <w:abstractNumId w:val="35"/>
  </w:num>
  <w:num w:numId="41">
    <w:abstractNumId w:val="43"/>
  </w:num>
  <w:num w:numId="42">
    <w:abstractNumId w:val="41"/>
  </w:num>
  <w:num w:numId="43">
    <w:abstractNumId w:val="24"/>
  </w:num>
  <w:num w:numId="44">
    <w:abstractNumId w:val="17"/>
  </w:num>
  <w:num w:numId="45">
    <w:abstractNumId w:val="26"/>
  </w:num>
  <w:num w:numId="46">
    <w:abstractNumId w:val="11"/>
  </w:num>
  <w:num w:numId="47">
    <w:abstractNumId w:val="33"/>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removePersonalInformation/>
  <w:removeDateAndTime/>
  <w:doNotDisplayPageBoundaries/>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F146T496I786M517"/>
    <w:docVar w:name="paperpile-doc-name" w:val="Genomic surveillance update_18 feb 2021.docx"/>
  </w:docVars>
  <w:rsids>
    <w:rsidRoot w:val="00DA1E02"/>
    <w:rsid w:val="00004AC5"/>
    <w:rsid w:val="000171C8"/>
    <w:rsid w:val="00027AF8"/>
    <w:rsid w:val="0003137B"/>
    <w:rsid w:val="0005128E"/>
    <w:rsid w:val="0006233C"/>
    <w:rsid w:val="000724D7"/>
    <w:rsid w:val="000751E3"/>
    <w:rsid w:val="00076018"/>
    <w:rsid w:val="00080F65"/>
    <w:rsid w:val="00081F0C"/>
    <w:rsid w:val="00084EFE"/>
    <w:rsid w:val="00086B33"/>
    <w:rsid w:val="00093636"/>
    <w:rsid w:val="000965D9"/>
    <w:rsid w:val="00096668"/>
    <w:rsid w:val="000C616B"/>
    <w:rsid w:val="000D1A09"/>
    <w:rsid w:val="000D2834"/>
    <w:rsid w:val="000D2C1A"/>
    <w:rsid w:val="000E180C"/>
    <w:rsid w:val="000E6EA0"/>
    <w:rsid w:val="000E76AB"/>
    <w:rsid w:val="000F20F9"/>
    <w:rsid w:val="000F75B4"/>
    <w:rsid w:val="00113A2B"/>
    <w:rsid w:val="0012116B"/>
    <w:rsid w:val="00136552"/>
    <w:rsid w:val="0014102A"/>
    <w:rsid w:val="001419D5"/>
    <w:rsid w:val="00157938"/>
    <w:rsid w:val="00163E57"/>
    <w:rsid w:val="00167642"/>
    <w:rsid w:val="00170690"/>
    <w:rsid w:val="001739A4"/>
    <w:rsid w:val="001764B8"/>
    <w:rsid w:val="001809EB"/>
    <w:rsid w:val="00191DDB"/>
    <w:rsid w:val="001A1F1C"/>
    <w:rsid w:val="001B1D3C"/>
    <w:rsid w:val="001C2034"/>
    <w:rsid w:val="001C21BB"/>
    <w:rsid w:val="001D6125"/>
    <w:rsid w:val="001D71BE"/>
    <w:rsid w:val="001F1290"/>
    <w:rsid w:val="001F5717"/>
    <w:rsid w:val="001F6C89"/>
    <w:rsid w:val="001F7887"/>
    <w:rsid w:val="00211A62"/>
    <w:rsid w:val="002167F7"/>
    <w:rsid w:val="0022712C"/>
    <w:rsid w:val="00227F99"/>
    <w:rsid w:val="002607B8"/>
    <w:rsid w:val="00273C59"/>
    <w:rsid w:val="00282338"/>
    <w:rsid w:val="00285E0B"/>
    <w:rsid w:val="002943D4"/>
    <w:rsid w:val="00295BB5"/>
    <w:rsid w:val="002A6DEB"/>
    <w:rsid w:val="002C668D"/>
    <w:rsid w:val="002E3BF3"/>
    <w:rsid w:val="002E5F9A"/>
    <w:rsid w:val="002E7875"/>
    <w:rsid w:val="002F27AC"/>
    <w:rsid w:val="002F2AD2"/>
    <w:rsid w:val="002F55A8"/>
    <w:rsid w:val="00325AB5"/>
    <w:rsid w:val="0033033A"/>
    <w:rsid w:val="003426CA"/>
    <w:rsid w:val="00342BE3"/>
    <w:rsid w:val="003511F5"/>
    <w:rsid w:val="00357CE6"/>
    <w:rsid w:val="00365A68"/>
    <w:rsid w:val="00366E72"/>
    <w:rsid w:val="0037353D"/>
    <w:rsid w:val="00377210"/>
    <w:rsid w:val="00382981"/>
    <w:rsid w:val="00390893"/>
    <w:rsid w:val="003A71C3"/>
    <w:rsid w:val="003B3D11"/>
    <w:rsid w:val="003C3A1C"/>
    <w:rsid w:val="003D08C4"/>
    <w:rsid w:val="003D4593"/>
    <w:rsid w:val="003D7C44"/>
    <w:rsid w:val="003F1F44"/>
    <w:rsid w:val="003F6F61"/>
    <w:rsid w:val="004034D9"/>
    <w:rsid w:val="00425BCC"/>
    <w:rsid w:val="00426A33"/>
    <w:rsid w:val="00453DD3"/>
    <w:rsid w:val="00460029"/>
    <w:rsid w:val="00465B3B"/>
    <w:rsid w:val="00467154"/>
    <w:rsid w:val="00472009"/>
    <w:rsid w:val="00497BA5"/>
    <w:rsid w:val="004A25B0"/>
    <w:rsid w:val="004A2B71"/>
    <w:rsid w:val="004A2CB0"/>
    <w:rsid w:val="004A443A"/>
    <w:rsid w:val="004A53D2"/>
    <w:rsid w:val="004A6279"/>
    <w:rsid w:val="004D392F"/>
    <w:rsid w:val="004E108E"/>
    <w:rsid w:val="00504494"/>
    <w:rsid w:val="005066A7"/>
    <w:rsid w:val="00515641"/>
    <w:rsid w:val="00516CC8"/>
    <w:rsid w:val="00522A42"/>
    <w:rsid w:val="00526E4B"/>
    <w:rsid w:val="0052788A"/>
    <w:rsid w:val="0053377A"/>
    <w:rsid w:val="00534800"/>
    <w:rsid w:val="00536870"/>
    <w:rsid w:val="00560D73"/>
    <w:rsid w:val="00567205"/>
    <w:rsid w:val="00567B5A"/>
    <w:rsid w:val="005728A9"/>
    <w:rsid w:val="0058070A"/>
    <w:rsid w:val="005822CE"/>
    <w:rsid w:val="00590A2F"/>
    <w:rsid w:val="005911A6"/>
    <w:rsid w:val="00592FE8"/>
    <w:rsid w:val="005A35B3"/>
    <w:rsid w:val="005B3439"/>
    <w:rsid w:val="005B49FC"/>
    <w:rsid w:val="005D176F"/>
    <w:rsid w:val="005D1A70"/>
    <w:rsid w:val="005D3E21"/>
    <w:rsid w:val="005D4EEC"/>
    <w:rsid w:val="005E2405"/>
    <w:rsid w:val="005F6549"/>
    <w:rsid w:val="00610BF8"/>
    <w:rsid w:val="00616E4C"/>
    <w:rsid w:val="00621EBA"/>
    <w:rsid w:val="00625F79"/>
    <w:rsid w:val="00626B61"/>
    <w:rsid w:val="006333F4"/>
    <w:rsid w:val="00635F9B"/>
    <w:rsid w:val="006406BA"/>
    <w:rsid w:val="00643C5A"/>
    <w:rsid w:val="00645252"/>
    <w:rsid w:val="00651916"/>
    <w:rsid w:val="00656ACF"/>
    <w:rsid w:val="00662C77"/>
    <w:rsid w:val="00670E06"/>
    <w:rsid w:val="006775B6"/>
    <w:rsid w:val="00692F08"/>
    <w:rsid w:val="006948E8"/>
    <w:rsid w:val="00694D5B"/>
    <w:rsid w:val="006951E0"/>
    <w:rsid w:val="006966E5"/>
    <w:rsid w:val="006B38EA"/>
    <w:rsid w:val="006B4328"/>
    <w:rsid w:val="006D01DF"/>
    <w:rsid w:val="006D0D9A"/>
    <w:rsid w:val="006D3D74"/>
    <w:rsid w:val="006E013A"/>
    <w:rsid w:val="006E7114"/>
    <w:rsid w:val="006F0D2B"/>
    <w:rsid w:val="00712EB0"/>
    <w:rsid w:val="00740A0C"/>
    <w:rsid w:val="00750257"/>
    <w:rsid w:val="007664C2"/>
    <w:rsid w:val="00775DB6"/>
    <w:rsid w:val="00777D08"/>
    <w:rsid w:val="00782AB5"/>
    <w:rsid w:val="007A0CFE"/>
    <w:rsid w:val="007A565B"/>
    <w:rsid w:val="007B0F03"/>
    <w:rsid w:val="007B5A29"/>
    <w:rsid w:val="007B696A"/>
    <w:rsid w:val="007C5EBE"/>
    <w:rsid w:val="007D3B3A"/>
    <w:rsid w:val="007D47FB"/>
    <w:rsid w:val="007D6DC5"/>
    <w:rsid w:val="007F3FBD"/>
    <w:rsid w:val="007F5450"/>
    <w:rsid w:val="008034EB"/>
    <w:rsid w:val="0082093B"/>
    <w:rsid w:val="008334DA"/>
    <w:rsid w:val="00835609"/>
    <w:rsid w:val="0083569A"/>
    <w:rsid w:val="00836B29"/>
    <w:rsid w:val="00854D9A"/>
    <w:rsid w:val="008556D0"/>
    <w:rsid w:val="00865AF5"/>
    <w:rsid w:val="00872386"/>
    <w:rsid w:val="00876C84"/>
    <w:rsid w:val="008A0CBD"/>
    <w:rsid w:val="008B7705"/>
    <w:rsid w:val="008C20FB"/>
    <w:rsid w:val="008D09B3"/>
    <w:rsid w:val="008D1A68"/>
    <w:rsid w:val="008D47A1"/>
    <w:rsid w:val="008D69FD"/>
    <w:rsid w:val="008E773C"/>
    <w:rsid w:val="008F3C5A"/>
    <w:rsid w:val="008F73C6"/>
    <w:rsid w:val="008F7B07"/>
    <w:rsid w:val="00902E54"/>
    <w:rsid w:val="00906FDC"/>
    <w:rsid w:val="00915682"/>
    <w:rsid w:val="009157F7"/>
    <w:rsid w:val="00923290"/>
    <w:rsid w:val="00925AB2"/>
    <w:rsid w:val="009326C5"/>
    <w:rsid w:val="00935344"/>
    <w:rsid w:val="009377DA"/>
    <w:rsid w:val="0094250E"/>
    <w:rsid w:val="00943102"/>
    <w:rsid w:val="00947C89"/>
    <w:rsid w:val="00947CC5"/>
    <w:rsid w:val="0095216F"/>
    <w:rsid w:val="009541D7"/>
    <w:rsid w:val="00965A32"/>
    <w:rsid w:val="009669E8"/>
    <w:rsid w:val="00970C67"/>
    <w:rsid w:val="00985D3D"/>
    <w:rsid w:val="00991CA4"/>
    <w:rsid w:val="009B2A00"/>
    <w:rsid w:val="009B5416"/>
    <w:rsid w:val="009B7839"/>
    <w:rsid w:val="009B7A63"/>
    <w:rsid w:val="009C4C25"/>
    <w:rsid w:val="009C55BD"/>
    <w:rsid w:val="009E6313"/>
    <w:rsid w:val="00A00649"/>
    <w:rsid w:val="00A019B8"/>
    <w:rsid w:val="00A06821"/>
    <w:rsid w:val="00A07A0E"/>
    <w:rsid w:val="00A10ED8"/>
    <w:rsid w:val="00A30B85"/>
    <w:rsid w:val="00A4499E"/>
    <w:rsid w:val="00A53C2C"/>
    <w:rsid w:val="00A606F6"/>
    <w:rsid w:val="00A6571D"/>
    <w:rsid w:val="00A82A0E"/>
    <w:rsid w:val="00A9204E"/>
    <w:rsid w:val="00A94060"/>
    <w:rsid w:val="00A94A50"/>
    <w:rsid w:val="00A95B3E"/>
    <w:rsid w:val="00AA5165"/>
    <w:rsid w:val="00AD24A2"/>
    <w:rsid w:val="00B11193"/>
    <w:rsid w:val="00B11EF2"/>
    <w:rsid w:val="00B1342F"/>
    <w:rsid w:val="00B17DBF"/>
    <w:rsid w:val="00B32901"/>
    <w:rsid w:val="00B3357B"/>
    <w:rsid w:val="00B379DF"/>
    <w:rsid w:val="00B408CF"/>
    <w:rsid w:val="00B414FD"/>
    <w:rsid w:val="00B4243B"/>
    <w:rsid w:val="00B5387C"/>
    <w:rsid w:val="00B5536D"/>
    <w:rsid w:val="00B55D38"/>
    <w:rsid w:val="00B63099"/>
    <w:rsid w:val="00B70922"/>
    <w:rsid w:val="00B70C87"/>
    <w:rsid w:val="00B727A0"/>
    <w:rsid w:val="00B72C69"/>
    <w:rsid w:val="00B81D32"/>
    <w:rsid w:val="00BA6CC2"/>
    <w:rsid w:val="00BB14D1"/>
    <w:rsid w:val="00BE2794"/>
    <w:rsid w:val="00BE42C3"/>
    <w:rsid w:val="00BE4BFF"/>
    <w:rsid w:val="00BE6330"/>
    <w:rsid w:val="00BF15A6"/>
    <w:rsid w:val="00BF161F"/>
    <w:rsid w:val="00C02B24"/>
    <w:rsid w:val="00C02EB3"/>
    <w:rsid w:val="00C1260D"/>
    <w:rsid w:val="00C14E86"/>
    <w:rsid w:val="00C35892"/>
    <w:rsid w:val="00C360D4"/>
    <w:rsid w:val="00C70FC8"/>
    <w:rsid w:val="00C755C8"/>
    <w:rsid w:val="00C87B8C"/>
    <w:rsid w:val="00C906A2"/>
    <w:rsid w:val="00CB1680"/>
    <w:rsid w:val="00CC0ACE"/>
    <w:rsid w:val="00CC647B"/>
    <w:rsid w:val="00CD0A56"/>
    <w:rsid w:val="00CE3008"/>
    <w:rsid w:val="00D26659"/>
    <w:rsid w:val="00D272C6"/>
    <w:rsid w:val="00D30689"/>
    <w:rsid w:val="00D519FF"/>
    <w:rsid w:val="00D51F8D"/>
    <w:rsid w:val="00D54F51"/>
    <w:rsid w:val="00D57BD4"/>
    <w:rsid w:val="00D57CD1"/>
    <w:rsid w:val="00D66973"/>
    <w:rsid w:val="00D74D08"/>
    <w:rsid w:val="00D77C40"/>
    <w:rsid w:val="00D9283C"/>
    <w:rsid w:val="00D929DA"/>
    <w:rsid w:val="00DA0E67"/>
    <w:rsid w:val="00DA1E02"/>
    <w:rsid w:val="00DA69BB"/>
    <w:rsid w:val="00DA7E25"/>
    <w:rsid w:val="00DB06B0"/>
    <w:rsid w:val="00E12416"/>
    <w:rsid w:val="00E228D4"/>
    <w:rsid w:val="00E308D8"/>
    <w:rsid w:val="00E32EC1"/>
    <w:rsid w:val="00E41603"/>
    <w:rsid w:val="00E42D3C"/>
    <w:rsid w:val="00E43EC3"/>
    <w:rsid w:val="00E60E5E"/>
    <w:rsid w:val="00E66216"/>
    <w:rsid w:val="00E74626"/>
    <w:rsid w:val="00E75C53"/>
    <w:rsid w:val="00EA0736"/>
    <w:rsid w:val="00EA1943"/>
    <w:rsid w:val="00EC3774"/>
    <w:rsid w:val="00EC5D26"/>
    <w:rsid w:val="00ED357F"/>
    <w:rsid w:val="00EE1449"/>
    <w:rsid w:val="00EE46A3"/>
    <w:rsid w:val="00EE759B"/>
    <w:rsid w:val="00EF2119"/>
    <w:rsid w:val="00EF233B"/>
    <w:rsid w:val="00EF7242"/>
    <w:rsid w:val="00F02804"/>
    <w:rsid w:val="00F049AB"/>
    <w:rsid w:val="00F15C8F"/>
    <w:rsid w:val="00F2138F"/>
    <w:rsid w:val="00F4468A"/>
    <w:rsid w:val="00F55564"/>
    <w:rsid w:val="00F66750"/>
    <w:rsid w:val="00F67DC1"/>
    <w:rsid w:val="00F76F44"/>
    <w:rsid w:val="00F83267"/>
    <w:rsid w:val="00F84E3E"/>
    <w:rsid w:val="00F924E9"/>
    <w:rsid w:val="00F95048"/>
    <w:rsid w:val="00F97C61"/>
    <w:rsid w:val="00FA4FFE"/>
    <w:rsid w:val="00FB2DED"/>
    <w:rsid w:val="00FC097B"/>
    <w:rsid w:val="00FE717B"/>
    <w:rsid w:val="00FF1985"/>
    <w:rsid w:val="00FF2C54"/>
    <w:rsid w:val="00FF353D"/>
    <w:rsid w:val="00FF75E6"/>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6776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3C5A"/>
    <w:rPr>
      <w:rFonts w:ascii="Calibri" w:hAnsi="Calibri" w:cs="Calibri"/>
    </w:rPr>
  </w:style>
  <w:style w:type="paragraph" w:styleId="Heading1">
    <w:name w:val="heading 1"/>
    <w:basedOn w:val="Normal"/>
    <w:next w:val="Normal"/>
    <w:link w:val="Heading1Char"/>
    <w:uiPriority w:val="9"/>
    <w:qFormat/>
    <w:rsid w:val="00643C5A"/>
    <w:pPr>
      <w:keepNext/>
      <w:keepLines/>
      <w:spacing w:before="240"/>
      <w:outlineLvl w:val="0"/>
    </w:pPr>
    <w:rPr>
      <w:rFonts w:ascii="Calibri Light" w:eastAsiaTheme="majorEastAsia" w:hAnsi="Calibri Light" w:cs="Calibri Light"/>
      <w:color w:val="1F4E79" w:themeColor="accent1" w:themeShade="80"/>
      <w:sz w:val="32"/>
      <w:szCs w:val="32"/>
    </w:rPr>
  </w:style>
  <w:style w:type="paragraph" w:styleId="Heading2">
    <w:name w:val="heading 2"/>
    <w:basedOn w:val="Normal"/>
    <w:next w:val="Normal"/>
    <w:link w:val="Heading2Char"/>
    <w:uiPriority w:val="9"/>
    <w:unhideWhenUsed/>
    <w:qFormat/>
    <w:rsid w:val="00643C5A"/>
    <w:pPr>
      <w:keepNext/>
      <w:keepLines/>
      <w:spacing w:before="40"/>
      <w:outlineLvl w:val="1"/>
    </w:pPr>
    <w:rPr>
      <w:rFonts w:ascii="Calibri Light" w:eastAsiaTheme="majorEastAsia" w:hAnsi="Calibri Light" w:cs="Calibri Light"/>
      <w:color w:val="1F4E79" w:themeColor="accent1" w:themeShade="80"/>
      <w:sz w:val="26"/>
      <w:szCs w:val="26"/>
    </w:rPr>
  </w:style>
  <w:style w:type="paragraph" w:styleId="Heading3">
    <w:name w:val="heading 3"/>
    <w:basedOn w:val="Normal"/>
    <w:next w:val="Normal"/>
    <w:link w:val="Heading3Char"/>
    <w:uiPriority w:val="9"/>
    <w:unhideWhenUsed/>
    <w:qFormat/>
    <w:rsid w:val="00643C5A"/>
    <w:pPr>
      <w:keepNext/>
      <w:keepLines/>
      <w:spacing w:before="40"/>
      <w:outlineLvl w:val="2"/>
    </w:pPr>
    <w:rPr>
      <w:rFonts w:ascii="Calibri Light" w:eastAsiaTheme="majorEastAsia" w:hAnsi="Calibri Light" w:cs="Calibri Light"/>
      <w:color w:val="1F4D78" w:themeColor="accent1" w:themeShade="7F"/>
      <w:sz w:val="24"/>
      <w:szCs w:val="24"/>
    </w:rPr>
  </w:style>
  <w:style w:type="paragraph" w:styleId="Heading4">
    <w:name w:val="heading 4"/>
    <w:basedOn w:val="Normal"/>
    <w:next w:val="Normal"/>
    <w:link w:val="Heading4Char"/>
    <w:uiPriority w:val="9"/>
    <w:unhideWhenUsed/>
    <w:qFormat/>
    <w:rsid w:val="00643C5A"/>
    <w:pPr>
      <w:keepNext/>
      <w:keepLines/>
      <w:spacing w:before="40"/>
      <w:outlineLvl w:val="3"/>
    </w:pPr>
    <w:rPr>
      <w:rFonts w:ascii="Calibri Light" w:eastAsiaTheme="majorEastAsia" w:hAnsi="Calibri Light" w:cs="Calibri Light"/>
      <w:i/>
      <w:iCs/>
      <w:color w:val="1F4E79" w:themeColor="accent1" w:themeShade="80"/>
    </w:rPr>
  </w:style>
  <w:style w:type="paragraph" w:styleId="Heading5">
    <w:name w:val="heading 5"/>
    <w:basedOn w:val="Normal"/>
    <w:next w:val="Normal"/>
    <w:link w:val="Heading5Char"/>
    <w:uiPriority w:val="9"/>
    <w:unhideWhenUsed/>
    <w:qFormat/>
    <w:rsid w:val="00643C5A"/>
    <w:pPr>
      <w:keepNext/>
      <w:keepLines/>
      <w:spacing w:before="40"/>
      <w:outlineLvl w:val="4"/>
    </w:pPr>
    <w:rPr>
      <w:rFonts w:ascii="Calibri Light" w:eastAsiaTheme="majorEastAsia" w:hAnsi="Calibri Light" w:cs="Calibri Light"/>
      <w:color w:val="1F4E79" w:themeColor="accent1" w:themeShade="80"/>
    </w:rPr>
  </w:style>
  <w:style w:type="paragraph" w:styleId="Heading6">
    <w:name w:val="heading 6"/>
    <w:basedOn w:val="Normal"/>
    <w:next w:val="Normal"/>
    <w:link w:val="Heading6Char"/>
    <w:uiPriority w:val="9"/>
    <w:unhideWhenUsed/>
    <w:qFormat/>
    <w:rsid w:val="00643C5A"/>
    <w:pPr>
      <w:keepNext/>
      <w:keepLines/>
      <w:spacing w:before="40"/>
      <w:outlineLvl w:val="5"/>
    </w:pPr>
    <w:rPr>
      <w:rFonts w:ascii="Calibri Light" w:eastAsiaTheme="majorEastAsia" w:hAnsi="Calibri Light" w:cs="Calibri Light"/>
      <w:color w:val="1F4D78" w:themeColor="accent1" w:themeShade="7F"/>
    </w:rPr>
  </w:style>
  <w:style w:type="paragraph" w:styleId="Heading7">
    <w:name w:val="heading 7"/>
    <w:basedOn w:val="Normal"/>
    <w:next w:val="Normal"/>
    <w:link w:val="Heading7Char"/>
    <w:uiPriority w:val="9"/>
    <w:unhideWhenUsed/>
    <w:qFormat/>
    <w:rsid w:val="00643C5A"/>
    <w:pPr>
      <w:keepNext/>
      <w:keepLines/>
      <w:spacing w:before="40"/>
      <w:outlineLvl w:val="6"/>
    </w:pPr>
    <w:rPr>
      <w:rFonts w:ascii="Calibri Light" w:eastAsiaTheme="majorEastAsia" w:hAnsi="Calibri Light" w:cs="Calibri Light"/>
      <w:i/>
      <w:iCs/>
      <w:color w:val="1F4D78" w:themeColor="accent1" w:themeShade="7F"/>
    </w:rPr>
  </w:style>
  <w:style w:type="paragraph" w:styleId="Heading8">
    <w:name w:val="heading 8"/>
    <w:basedOn w:val="Normal"/>
    <w:next w:val="Normal"/>
    <w:link w:val="Heading8Char"/>
    <w:uiPriority w:val="9"/>
    <w:unhideWhenUsed/>
    <w:qFormat/>
    <w:rsid w:val="00643C5A"/>
    <w:pPr>
      <w:keepNext/>
      <w:keepLines/>
      <w:spacing w:before="40"/>
      <w:outlineLvl w:val="7"/>
    </w:pPr>
    <w:rPr>
      <w:rFonts w:ascii="Calibri Light" w:eastAsiaTheme="majorEastAsia" w:hAnsi="Calibri Light" w:cs="Calibri Light"/>
      <w:color w:val="272727" w:themeColor="text1" w:themeTint="D8"/>
      <w:szCs w:val="21"/>
    </w:rPr>
  </w:style>
  <w:style w:type="paragraph" w:styleId="Heading9">
    <w:name w:val="heading 9"/>
    <w:basedOn w:val="Normal"/>
    <w:next w:val="Normal"/>
    <w:link w:val="Heading9Char"/>
    <w:uiPriority w:val="9"/>
    <w:unhideWhenUsed/>
    <w:qFormat/>
    <w:rsid w:val="00643C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C5A"/>
    <w:rPr>
      <w:rFonts w:ascii="Calibri Light" w:eastAsiaTheme="majorEastAsia" w:hAnsi="Calibri Light" w:cs="Calibri Light"/>
      <w:color w:val="1F4E79" w:themeColor="accent1" w:themeShade="80"/>
      <w:sz w:val="32"/>
      <w:szCs w:val="32"/>
    </w:rPr>
  </w:style>
  <w:style w:type="character" w:customStyle="1" w:styleId="Heading2Char">
    <w:name w:val="Heading 2 Char"/>
    <w:basedOn w:val="DefaultParagraphFont"/>
    <w:link w:val="Heading2"/>
    <w:uiPriority w:val="9"/>
    <w:rsid w:val="00643C5A"/>
    <w:rPr>
      <w:rFonts w:ascii="Calibri Light" w:eastAsiaTheme="majorEastAsia" w:hAnsi="Calibri Light" w:cs="Calibri Light"/>
      <w:color w:val="1F4E79" w:themeColor="accent1" w:themeShade="80"/>
      <w:sz w:val="26"/>
      <w:szCs w:val="26"/>
    </w:rPr>
  </w:style>
  <w:style w:type="character" w:customStyle="1" w:styleId="Heading3Char">
    <w:name w:val="Heading 3 Char"/>
    <w:basedOn w:val="DefaultParagraphFont"/>
    <w:link w:val="Heading3"/>
    <w:uiPriority w:val="9"/>
    <w:rsid w:val="00643C5A"/>
    <w:rPr>
      <w:rFonts w:ascii="Calibri Light" w:eastAsiaTheme="majorEastAsia" w:hAnsi="Calibri Light" w:cs="Calibri Light"/>
      <w:color w:val="1F4D78" w:themeColor="accent1" w:themeShade="7F"/>
      <w:sz w:val="24"/>
      <w:szCs w:val="24"/>
    </w:rPr>
  </w:style>
  <w:style w:type="character" w:customStyle="1" w:styleId="Heading4Char">
    <w:name w:val="Heading 4 Char"/>
    <w:basedOn w:val="DefaultParagraphFont"/>
    <w:link w:val="Heading4"/>
    <w:uiPriority w:val="9"/>
    <w:rsid w:val="00643C5A"/>
    <w:rPr>
      <w:rFonts w:ascii="Calibri Light" w:eastAsiaTheme="majorEastAsia" w:hAnsi="Calibri Light" w:cs="Calibri Light"/>
      <w:i/>
      <w:iCs/>
      <w:color w:val="1F4E79" w:themeColor="accent1" w:themeShade="80"/>
    </w:rPr>
  </w:style>
  <w:style w:type="character" w:customStyle="1" w:styleId="Heading5Char">
    <w:name w:val="Heading 5 Char"/>
    <w:basedOn w:val="DefaultParagraphFont"/>
    <w:link w:val="Heading5"/>
    <w:uiPriority w:val="9"/>
    <w:rsid w:val="00643C5A"/>
    <w:rPr>
      <w:rFonts w:ascii="Calibri Light" w:eastAsiaTheme="majorEastAsia" w:hAnsi="Calibri Light" w:cs="Calibri Light"/>
      <w:color w:val="1F4E79" w:themeColor="accent1" w:themeShade="80"/>
    </w:rPr>
  </w:style>
  <w:style w:type="character" w:customStyle="1" w:styleId="Heading6Char">
    <w:name w:val="Heading 6 Char"/>
    <w:basedOn w:val="DefaultParagraphFont"/>
    <w:link w:val="Heading6"/>
    <w:uiPriority w:val="9"/>
    <w:rsid w:val="00643C5A"/>
    <w:rPr>
      <w:rFonts w:ascii="Calibri Light" w:eastAsiaTheme="majorEastAsia" w:hAnsi="Calibri Light" w:cs="Calibri Light"/>
      <w:color w:val="1F4D78" w:themeColor="accent1" w:themeShade="7F"/>
    </w:rPr>
  </w:style>
  <w:style w:type="character" w:customStyle="1" w:styleId="Heading7Char">
    <w:name w:val="Heading 7 Char"/>
    <w:basedOn w:val="DefaultParagraphFont"/>
    <w:link w:val="Heading7"/>
    <w:uiPriority w:val="9"/>
    <w:rsid w:val="00643C5A"/>
    <w:rPr>
      <w:rFonts w:ascii="Calibri Light" w:eastAsiaTheme="majorEastAsia" w:hAnsi="Calibri Light" w:cs="Calibri Light"/>
      <w:i/>
      <w:iCs/>
      <w:color w:val="1F4D78" w:themeColor="accent1" w:themeShade="7F"/>
    </w:rPr>
  </w:style>
  <w:style w:type="character" w:customStyle="1" w:styleId="Heading8Char">
    <w:name w:val="Heading 8 Char"/>
    <w:basedOn w:val="DefaultParagraphFont"/>
    <w:link w:val="Heading8"/>
    <w:uiPriority w:val="9"/>
    <w:rsid w:val="00643C5A"/>
    <w:rPr>
      <w:rFonts w:ascii="Calibri Light" w:eastAsiaTheme="majorEastAsia" w:hAnsi="Calibri Light" w:cs="Calibri Light"/>
      <w:color w:val="272727" w:themeColor="text1" w:themeTint="D8"/>
      <w:szCs w:val="21"/>
    </w:rPr>
  </w:style>
  <w:style w:type="character" w:customStyle="1" w:styleId="Heading9Char">
    <w:name w:val="Heading 9 Char"/>
    <w:basedOn w:val="DefaultParagraphFont"/>
    <w:link w:val="Heading9"/>
    <w:uiPriority w:val="9"/>
    <w:rsid w:val="00643C5A"/>
    <w:rPr>
      <w:rFonts w:ascii="Calibri Light" w:eastAsiaTheme="majorEastAsia" w:hAnsi="Calibri Light" w:cs="Calibri Light"/>
      <w:i/>
      <w:iCs/>
      <w:color w:val="272727" w:themeColor="text1" w:themeTint="D8"/>
      <w:szCs w:val="21"/>
    </w:rPr>
  </w:style>
  <w:style w:type="paragraph" w:styleId="Title">
    <w:name w:val="Title"/>
    <w:basedOn w:val="Normal"/>
    <w:next w:val="Normal"/>
    <w:link w:val="TitleChar"/>
    <w:uiPriority w:val="10"/>
    <w:qFormat/>
    <w:rsid w:val="00643C5A"/>
    <w:pPr>
      <w:contextualSpacing/>
    </w:pPr>
    <w:rPr>
      <w:rFonts w:ascii="Calibri Light" w:eastAsiaTheme="majorEastAsia" w:hAnsi="Calibri Light" w:cs="Calibri Light"/>
      <w:spacing w:val="-10"/>
      <w:kern w:val="28"/>
      <w:sz w:val="56"/>
      <w:szCs w:val="56"/>
    </w:rPr>
  </w:style>
  <w:style w:type="character" w:customStyle="1" w:styleId="TitleChar">
    <w:name w:val="Title Char"/>
    <w:basedOn w:val="DefaultParagraphFont"/>
    <w:link w:val="Title"/>
    <w:uiPriority w:val="10"/>
    <w:rsid w:val="00643C5A"/>
    <w:rPr>
      <w:rFonts w:ascii="Calibri Light" w:eastAsiaTheme="majorEastAsia" w:hAnsi="Calibri Light" w:cs="Calibri Light"/>
      <w:spacing w:val="-10"/>
      <w:kern w:val="28"/>
      <w:sz w:val="56"/>
      <w:szCs w:val="56"/>
    </w:rPr>
  </w:style>
  <w:style w:type="paragraph" w:styleId="Subtitle">
    <w:name w:val="Subtitle"/>
    <w:basedOn w:val="Normal"/>
    <w:next w:val="Normal"/>
    <w:link w:val="SubtitleChar"/>
    <w:uiPriority w:val="11"/>
    <w:qFormat/>
    <w:rsid w:val="00643C5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43C5A"/>
    <w:rPr>
      <w:rFonts w:ascii="Calibri" w:eastAsiaTheme="minorEastAsia" w:hAnsi="Calibri" w:cs="Calibri"/>
      <w:color w:val="5A5A5A" w:themeColor="text1" w:themeTint="A5"/>
      <w:spacing w:val="15"/>
    </w:rPr>
  </w:style>
  <w:style w:type="character" w:styleId="SubtleEmphasis">
    <w:name w:val="Subtle Emphasis"/>
    <w:basedOn w:val="DefaultParagraphFont"/>
    <w:uiPriority w:val="19"/>
    <w:qFormat/>
    <w:rsid w:val="00643C5A"/>
    <w:rPr>
      <w:rFonts w:ascii="Calibri" w:hAnsi="Calibri" w:cs="Calibri"/>
      <w:i/>
      <w:iCs/>
      <w:color w:val="404040" w:themeColor="text1" w:themeTint="BF"/>
    </w:rPr>
  </w:style>
  <w:style w:type="character" w:styleId="Emphasis">
    <w:name w:val="Emphasis"/>
    <w:basedOn w:val="DefaultParagraphFont"/>
    <w:uiPriority w:val="20"/>
    <w:qFormat/>
    <w:rsid w:val="00643C5A"/>
    <w:rPr>
      <w:rFonts w:ascii="Calibri" w:hAnsi="Calibri" w:cs="Calibri"/>
      <w:i/>
      <w:iCs/>
    </w:rPr>
  </w:style>
  <w:style w:type="character" w:styleId="IntenseEmphasis">
    <w:name w:val="Intense Emphasis"/>
    <w:basedOn w:val="DefaultParagraphFont"/>
    <w:uiPriority w:val="21"/>
    <w:qFormat/>
    <w:rsid w:val="00643C5A"/>
    <w:rPr>
      <w:rFonts w:ascii="Calibri" w:hAnsi="Calibri" w:cs="Calibri"/>
      <w:i/>
      <w:iCs/>
      <w:color w:val="1F4E79" w:themeColor="accent1" w:themeShade="80"/>
    </w:rPr>
  </w:style>
  <w:style w:type="character" w:styleId="Strong">
    <w:name w:val="Strong"/>
    <w:basedOn w:val="DefaultParagraphFont"/>
    <w:uiPriority w:val="22"/>
    <w:qFormat/>
    <w:rsid w:val="00643C5A"/>
    <w:rPr>
      <w:rFonts w:ascii="Calibri" w:hAnsi="Calibri" w:cs="Calibri"/>
      <w:b/>
      <w:bCs/>
    </w:rPr>
  </w:style>
  <w:style w:type="paragraph" w:styleId="Quote">
    <w:name w:val="Quote"/>
    <w:basedOn w:val="Normal"/>
    <w:next w:val="Normal"/>
    <w:link w:val="QuoteChar"/>
    <w:uiPriority w:val="29"/>
    <w:qFormat/>
    <w:rsid w:val="00643C5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43C5A"/>
    <w:rPr>
      <w:rFonts w:ascii="Calibri" w:hAnsi="Calibri" w:cs="Calibri"/>
      <w:i/>
      <w:iCs/>
      <w:color w:val="404040" w:themeColor="text1" w:themeTint="BF"/>
    </w:rPr>
  </w:style>
  <w:style w:type="paragraph" w:styleId="IntenseQuote">
    <w:name w:val="Intense Quote"/>
    <w:basedOn w:val="Normal"/>
    <w:next w:val="Normal"/>
    <w:link w:val="IntenseQuoteChar"/>
    <w:uiPriority w:val="30"/>
    <w:qFormat/>
    <w:rsid w:val="00643C5A"/>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3C5A"/>
    <w:rPr>
      <w:rFonts w:ascii="Calibri" w:hAnsi="Calibri" w:cs="Calibri"/>
      <w:i/>
      <w:iCs/>
      <w:color w:val="1F4E79" w:themeColor="accent1" w:themeShade="80"/>
    </w:rPr>
  </w:style>
  <w:style w:type="character" w:styleId="SubtleReference">
    <w:name w:val="Subtle Reference"/>
    <w:basedOn w:val="DefaultParagraphFont"/>
    <w:uiPriority w:val="31"/>
    <w:qFormat/>
    <w:rsid w:val="00643C5A"/>
    <w:rPr>
      <w:rFonts w:ascii="Calibri" w:hAnsi="Calibri" w:cs="Calibri"/>
      <w:smallCaps/>
      <w:color w:val="5A5A5A" w:themeColor="text1" w:themeTint="A5"/>
    </w:rPr>
  </w:style>
  <w:style w:type="character" w:styleId="IntenseReference">
    <w:name w:val="Intense Reference"/>
    <w:basedOn w:val="DefaultParagraphFont"/>
    <w:uiPriority w:val="32"/>
    <w:qFormat/>
    <w:rsid w:val="00643C5A"/>
    <w:rPr>
      <w:rFonts w:ascii="Calibri" w:hAnsi="Calibri" w:cs="Calibri"/>
      <w:b/>
      <w:bCs/>
      <w:caps w:val="0"/>
      <w:smallCaps/>
      <w:color w:val="1F4E79" w:themeColor="accent1" w:themeShade="80"/>
      <w:spacing w:val="5"/>
    </w:rPr>
  </w:style>
  <w:style w:type="character" w:styleId="BookTitle">
    <w:name w:val="Book Title"/>
    <w:basedOn w:val="DefaultParagraphFont"/>
    <w:uiPriority w:val="33"/>
    <w:qFormat/>
    <w:rsid w:val="00643C5A"/>
    <w:rPr>
      <w:rFonts w:ascii="Calibri" w:hAnsi="Calibri" w:cs="Calibri"/>
      <w:b/>
      <w:bCs/>
      <w:i/>
      <w:iCs/>
      <w:spacing w:val="5"/>
    </w:rPr>
  </w:style>
  <w:style w:type="character" w:styleId="Hyperlink">
    <w:name w:val="Hyperlink"/>
    <w:basedOn w:val="DefaultParagraphFont"/>
    <w:uiPriority w:val="99"/>
    <w:unhideWhenUsed/>
    <w:rsid w:val="00643C5A"/>
    <w:rPr>
      <w:rFonts w:ascii="Calibri" w:hAnsi="Calibri" w:cs="Calibri"/>
      <w:color w:val="1F4E79" w:themeColor="accent1" w:themeShade="80"/>
      <w:u w:val="single"/>
    </w:rPr>
  </w:style>
  <w:style w:type="character" w:styleId="FollowedHyperlink">
    <w:name w:val="FollowedHyperlink"/>
    <w:basedOn w:val="DefaultParagraphFont"/>
    <w:uiPriority w:val="99"/>
    <w:unhideWhenUsed/>
    <w:rsid w:val="00643C5A"/>
    <w:rPr>
      <w:rFonts w:ascii="Calibri" w:hAnsi="Calibri" w:cs="Calibri"/>
      <w:color w:val="954F72" w:themeColor="followedHyperlink"/>
      <w:u w:val="single"/>
    </w:rPr>
  </w:style>
  <w:style w:type="paragraph" w:styleId="Caption">
    <w:name w:val="caption"/>
    <w:basedOn w:val="Normal"/>
    <w:next w:val="Normal"/>
    <w:uiPriority w:val="35"/>
    <w:unhideWhenUsed/>
    <w:qFormat/>
    <w:rsid w:val="00643C5A"/>
    <w:pPr>
      <w:spacing w:after="200"/>
    </w:pPr>
    <w:rPr>
      <w:i/>
      <w:iCs/>
      <w:color w:val="44546A" w:themeColor="text2"/>
      <w:szCs w:val="18"/>
    </w:rPr>
  </w:style>
  <w:style w:type="paragraph" w:styleId="BalloonText">
    <w:name w:val="Balloon Text"/>
    <w:basedOn w:val="Normal"/>
    <w:link w:val="BalloonTextChar"/>
    <w:uiPriority w:val="99"/>
    <w:semiHidden/>
    <w:unhideWhenUsed/>
    <w:rsid w:val="00643C5A"/>
    <w:rPr>
      <w:rFonts w:ascii="Segoe UI" w:hAnsi="Segoe UI" w:cs="Segoe UI"/>
      <w:szCs w:val="18"/>
    </w:rPr>
  </w:style>
  <w:style w:type="character" w:customStyle="1" w:styleId="BalloonTextChar">
    <w:name w:val="Balloon Text Char"/>
    <w:basedOn w:val="DefaultParagraphFont"/>
    <w:link w:val="BalloonText"/>
    <w:uiPriority w:val="99"/>
    <w:semiHidden/>
    <w:rsid w:val="00643C5A"/>
    <w:rPr>
      <w:rFonts w:ascii="Segoe UI" w:hAnsi="Segoe UI" w:cs="Segoe UI"/>
      <w:szCs w:val="18"/>
    </w:rPr>
  </w:style>
  <w:style w:type="paragraph" w:styleId="BlockText">
    <w:name w:val="Block Text"/>
    <w:basedOn w:val="Normal"/>
    <w:uiPriority w:val="99"/>
    <w:semiHidden/>
    <w:unhideWhenUsed/>
    <w:rsid w:val="00643C5A"/>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3C5A"/>
    <w:pPr>
      <w:spacing w:after="120"/>
    </w:pPr>
    <w:rPr>
      <w:szCs w:val="16"/>
    </w:rPr>
  </w:style>
  <w:style w:type="character" w:customStyle="1" w:styleId="BodyText3Char">
    <w:name w:val="Body Text 3 Char"/>
    <w:basedOn w:val="DefaultParagraphFont"/>
    <w:link w:val="BodyText3"/>
    <w:uiPriority w:val="99"/>
    <w:semiHidden/>
    <w:rsid w:val="00643C5A"/>
    <w:rPr>
      <w:rFonts w:ascii="Calibri" w:hAnsi="Calibri" w:cs="Calibri"/>
      <w:szCs w:val="16"/>
    </w:rPr>
  </w:style>
  <w:style w:type="paragraph" w:styleId="BodyTextIndent3">
    <w:name w:val="Body Text Indent 3"/>
    <w:basedOn w:val="Normal"/>
    <w:link w:val="BodyTextIndent3Char"/>
    <w:uiPriority w:val="99"/>
    <w:semiHidden/>
    <w:unhideWhenUsed/>
    <w:rsid w:val="00643C5A"/>
    <w:pPr>
      <w:spacing w:after="120"/>
      <w:ind w:left="360"/>
    </w:pPr>
    <w:rPr>
      <w:szCs w:val="16"/>
    </w:rPr>
  </w:style>
  <w:style w:type="character" w:customStyle="1" w:styleId="BodyTextIndent3Char">
    <w:name w:val="Body Text Indent 3 Char"/>
    <w:basedOn w:val="DefaultParagraphFont"/>
    <w:link w:val="BodyTextIndent3"/>
    <w:uiPriority w:val="99"/>
    <w:semiHidden/>
    <w:rsid w:val="00643C5A"/>
    <w:rPr>
      <w:rFonts w:ascii="Calibri" w:hAnsi="Calibri" w:cs="Calibri"/>
      <w:szCs w:val="16"/>
    </w:rPr>
  </w:style>
  <w:style w:type="character" w:styleId="CommentReference">
    <w:name w:val="annotation reference"/>
    <w:basedOn w:val="DefaultParagraphFont"/>
    <w:uiPriority w:val="99"/>
    <w:semiHidden/>
    <w:unhideWhenUsed/>
    <w:rsid w:val="00643C5A"/>
    <w:rPr>
      <w:rFonts w:ascii="Calibri" w:hAnsi="Calibri" w:cs="Calibri"/>
      <w:sz w:val="22"/>
      <w:szCs w:val="16"/>
    </w:rPr>
  </w:style>
  <w:style w:type="paragraph" w:styleId="CommentText">
    <w:name w:val="annotation text"/>
    <w:basedOn w:val="Normal"/>
    <w:link w:val="CommentTextChar"/>
    <w:uiPriority w:val="99"/>
    <w:semiHidden/>
    <w:unhideWhenUsed/>
    <w:rsid w:val="00643C5A"/>
    <w:rPr>
      <w:szCs w:val="20"/>
    </w:rPr>
  </w:style>
  <w:style w:type="character" w:customStyle="1" w:styleId="CommentTextChar">
    <w:name w:val="Comment Text Char"/>
    <w:basedOn w:val="DefaultParagraphFont"/>
    <w:link w:val="CommentText"/>
    <w:uiPriority w:val="99"/>
    <w:semiHidden/>
    <w:rsid w:val="00643C5A"/>
    <w:rPr>
      <w:rFonts w:ascii="Calibri" w:hAnsi="Calibri" w:cs="Calibri"/>
      <w:szCs w:val="20"/>
    </w:rPr>
  </w:style>
  <w:style w:type="paragraph" w:styleId="CommentSubject">
    <w:name w:val="annotation subject"/>
    <w:basedOn w:val="CommentText"/>
    <w:next w:val="CommentText"/>
    <w:link w:val="CommentSubjectChar"/>
    <w:uiPriority w:val="99"/>
    <w:semiHidden/>
    <w:unhideWhenUsed/>
    <w:rsid w:val="00643C5A"/>
    <w:rPr>
      <w:b/>
      <w:bCs/>
    </w:rPr>
  </w:style>
  <w:style w:type="character" w:customStyle="1" w:styleId="CommentSubjectChar">
    <w:name w:val="Comment Subject Char"/>
    <w:basedOn w:val="CommentTextChar"/>
    <w:link w:val="CommentSubject"/>
    <w:uiPriority w:val="99"/>
    <w:semiHidden/>
    <w:rsid w:val="00643C5A"/>
    <w:rPr>
      <w:rFonts w:ascii="Calibri" w:hAnsi="Calibri" w:cs="Calibri"/>
      <w:b/>
      <w:bCs/>
      <w:szCs w:val="20"/>
    </w:rPr>
  </w:style>
  <w:style w:type="paragraph" w:styleId="DocumentMap">
    <w:name w:val="Document Map"/>
    <w:basedOn w:val="Normal"/>
    <w:link w:val="DocumentMapChar"/>
    <w:uiPriority w:val="99"/>
    <w:semiHidden/>
    <w:unhideWhenUsed/>
    <w:rsid w:val="00643C5A"/>
    <w:rPr>
      <w:rFonts w:ascii="Segoe UI" w:hAnsi="Segoe UI" w:cs="Segoe UI"/>
      <w:szCs w:val="16"/>
    </w:rPr>
  </w:style>
  <w:style w:type="character" w:customStyle="1" w:styleId="DocumentMapChar">
    <w:name w:val="Document Map Char"/>
    <w:basedOn w:val="DefaultParagraphFont"/>
    <w:link w:val="DocumentMap"/>
    <w:uiPriority w:val="99"/>
    <w:semiHidden/>
    <w:rsid w:val="00643C5A"/>
    <w:rPr>
      <w:rFonts w:ascii="Segoe UI" w:hAnsi="Segoe UI" w:cs="Segoe UI"/>
      <w:szCs w:val="16"/>
    </w:rPr>
  </w:style>
  <w:style w:type="paragraph" w:styleId="EndnoteText">
    <w:name w:val="endnote text"/>
    <w:basedOn w:val="Normal"/>
    <w:link w:val="EndnoteTextChar"/>
    <w:uiPriority w:val="99"/>
    <w:semiHidden/>
    <w:unhideWhenUsed/>
    <w:rsid w:val="00643C5A"/>
    <w:rPr>
      <w:szCs w:val="20"/>
    </w:rPr>
  </w:style>
  <w:style w:type="character" w:customStyle="1" w:styleId="EndnoteTextChar">
    <w:name w:val="Endnote Text Char"/>
    <w:basedOn w:val="DefaultParagraphFont"/>
    <w:link w:val="EndnoteText"/>
    <w:uiPriority w:val="99"/>
    <w:semiHidden/>
    <w:rsid w:val="00643C5A"/>
    <w:rPr>
      <w:rFonts w:ascii="Calibri" w:hAnsi="Calibri" w:cs="Calibri"/>
      <w:szCs w:val="20"/>
    </w:rPr>
  </w:style>
  <w:style w:type="paragraph" w:styleId="EnvelopeReturn">
    <w:name w:val="envelope return"/>
    <w:basedOn w:val="Normal"/>
    <w:uiPriority w:val="99"/>
    <w:semiHidden/>
    <w:unhideWhenUsed/>
    <w:rsid w:val="00643C5A"/>
    <w:rPr>
      <w:rFonts w:ascii="Calibri Light" w:eastAsiaTheme="majorEastAsia" w:hAnsi="Calibri Light" w:cs="Calibri Light"/>
      <w:szCs w:val="20"/>
    </w:rPr>
  </w:style>
  <w:style w:type="paragraph" w:styleId="FootnoteText">
    <w:name w:val="footnote text"/>
    <w:basedOn w:val="Normal"/>
    <w:link w:val="FootnoteTextChar"/>
    <w:uiPriority w:val="99"/>
    <w:semiHidden/>
    <w:unhideWhenUsed/>
    <w:rsid w:val="00643C5A"/>
    <w:rPr>
      <w:szCs w:val="20"/>
    </w:rPr>
  </w:style>
  <w:style w:type="character" w:customStyle="1" w:styleId="FootnoteTextChar">
    <w:name w:val="Footnote Text Char"/>
    <w:basedOn w:val="DefaultParagraphFont"/>
    <w:link w:val="FootnoteText"/>
    <w:uiPriority w:val="99"/>
    <w:semiHidden/>
    <w:rsid w:val="00643C5A"/>
    <w:rPr>
      <w:rFonts w:ascii="Calibri" w:hAnsi="Calibri" w:cs="Calibri"/>
      <w:szCs w:val="20"/>
    </w:rPr>
  </w:style>
  <w:style w:type="character" w:styleId="HTMLCode">
    <w:name w:val="HTML Code"/>
    <w:basedOn w:val="DefaultParagraphFont"/>
    <w:uiPriority w:val="99"/>
    <w:semiHidden/>
    <w:unhideWhenUsed/>
    <w:rsid w:val="00643C5A"/>
    <w:rPr>
      <w:rFonts w:ascii="Consolas" w:hAnsi="Consolas" w:cs="Calibri"/>
      <w:sz w:val="22"/>
      <w:szCs w:val="20"/>
    </w:rPr>
  </w:style>
  <w:style w:type="character" w:styleId="HTMLKeyboard">
    <w:name w:val="HTML Keyboard"/>
    <w:basedOn w:val="DefaultParagraphFont"/>
    <w:uiPriority w:val="99"/>
    <w:semiHidden/>
    <w:unhideWhenUsed/>
    <w:rsid w:val="00643C5A"/>
    <w:rPr>
      <w:rFonts w:ascii="Consolas" w:hAnsi="Consolas" w:cs="Calibri"/>
      <w:sz w:val="22"/>
      <w:szCs w:val="20"/>
    </w:rPr>
  </w:style>
  <w:style w:type="paragraph" w:styleId="HTMLPreformatted">
    <w:name w:val="HTML Preformatted"/>
    <w:basedOn w:val="Normal"/>
    <w:link w:val="HTMLPreformattedChar"/>
    <w:uiPriority w:val="99"/>
    <w:semiHidden/>
    <w:unhideWhenUsed/>
    <w:rsid w:val="00643C5A"/>
    <w:rPr>
      <w:rFonts w:ascii="Consolas" w:hAnsi="Consolas"/>
      <w:szCs w:val="20"/>
    </w:rPr>
  </w:style>
  <w:style w:type="character" w:customStyle="1" w:styleId="HTMLPreformattedChar">
    <w:name w:val="HTML Preformatted Char"/>
    <w:basedOn w:val="DefaultParagraphFont"/>
    <w:link w:val="HTMLPreformatted"/>
    <w:uiPriority w:val="99"/>
    <w:semiHidden/>
    <w:rsid w:val="00643C5A"/>
    <w:rPr>
      <w:rFonts w:ascii="Consolas" w:hAnsi="Consolas" w:cs="Calibri"/>
      <w:szCs w:val="20"/>
    </w:rPr>
  </w:style>
  <w:style w:type="character" w:styleId="HTMLTypewriter">
    <w:name w:val="HTML Typewriter"/>
    <w:basedOn w:val="DefaultParagraphFont"/>
    <w:uiPriority w:val="99"/>
    <w:semiHidden/>
    <w:unhideWhenUsed/>
    <w:rsid w:val="00643C5A"/>
    <w:rPr>
      <w:rFonts w:ascii="Consolas" w:hAnsi="Consolas" w:cs="Calibri"/>
      <w:sz w:val="22"/>
      <w:szCs w:val="20"/>
    </w:rPr>
  </w:style>
  <w:style w:type="paragraph" w:styleId="MacroText">
    <w:name w:val="macro"/>
    <w:link w:val="MacroTextChar"/>
    <w:uiPriority w:val="99"/>
    <w:semiHidden/>
    <w:unhideWhenUsed/>
    <w:rsid w:val="00643C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MacroTextChar">
    <w:name w:val="Macro Text Char"/>
    <w:basedOn w:val="DefaultParagraphFont"/>
    <w:link w:val="MacroText"/>
    <w:uiPriority w:val="99"/>
    <w:semiHidden/>
    <w:rsid w:val="00643C5A"/>
    <w:rPr>
      <w:rFonts w:ascii="Consolas" w:hAnsi="Consolas" w:cs="Calibri"/>
      <w:szCs w:val="20"/>
    </w:rPr>
  </w:style>
  <w:style w:type="paragraph" w:styleId="PlainText">
    <w:name w:val="Plain Text"/>
    <w:basedOn w:val="Normal"/>
    <w:link w:val="PlainTextChar"/>
    <w:uiPriority w:val="99"/>
    <w:semiHidden/>
    <w:unhideWhenUsed/>
    <w:rsid w:val="00643C5A"/>
    <w:rPr>
      <w:rFonts w:ascii="Consolas" w:hAnsi="Consolas"/>
      <w:szCs w:val="21"/>
    </w:rPr>
  </w:style>
  <w:style w:type="character" w:customStyle="1" w:styleId="PlainTextChar">
    <w:name w:val="Plain Text Char"/>
    <w:basedOn w:val="DefaultParagraphFont"/>
    <w:link w:val="PlainText"/>
    <w:uiPriority w:val="99"/>
    <w:semiHidden/>
    <w:rsid w:val="00643C5A"/>
    <w:rPr>
      <w:rFonts w:ascii="Consolas" w:hAnsi="Consolas" w:cs="Calibri"/>
      <w:szCs w:val="21"/>
    </w:rPr>
  </w:style>
  <w:style w:type="character" w:styleId="PlaceholderText">
    <w:name w:val="Placeholder Text"/>
    <w:basedOn w:val="DefaultParagraphFont"/>
    <w:uiPriority w:val="99"/>
    <w:semiHidden/>
    <w:rsid w:val="00643C5A"/>
    <w:rPr>
      <w:rFonts w:ascii="Calibri" w:hAnsi="Calibri" w:cs="Calibri"/>
      <w:color w:val="3B3838" w:themeColor="background2" w:themeShade="40"/>
    </w:rPr>
  </w:style>
  <w:style w:type="paragraph" w:styleId="Header">
    <w:name w:val="header"/>
    <w:basedOn w:val="Normal"/>
    <w:link w:val="HeaderChar"/>
    <w:uiPriority w:val="99"/>
    <w:unhideWhenUsed/>
    <w:rsid w:val="00643C5A"/>
  </w:style>
  <w:style w:type="character" w:customStyle="1" w:styleId="HeaderChar">
    <w:name w:val="Header Char"/>
    <w:basedOn w:val="DefaultParagraphFont"/>
    <w:link w:val="Header"/>
    <w:uiPriority w:val="99"/>
    <w:rsid w:val="00643C5A"/>
    <w:rPr>
      <w:rFonts w:ascii="Calibri" w:hAnsi="Calibri" w:cs="Calibri"/>
    </w:rPr>
  </w:style>
  <w:style w:type="paragraph" w:styleId="Footer">
    <w:name w:val="footer"/>
    <w:basedOn w:val="Normal"/>
    <w:link w:val="FooterChar"/>
    <w:uiPriority w:val="99"/>
    <w:unhideWhenUsed/>
    <w:rsid w:val="00643C5A"/>
  </w:style>
  <w:style w:type="character" w:customStyle="1" w:styleId="FooterChar">
    <w:name w:val="Footer Char"/>
    <w:basedOn w:val="DefaultParagraphFont"/>
    <w:link w:val="Footer"/>
    <w:uiPriority w:val="99"/>
    <w:rsid w:val="00643C5A"/>
    <w:rPr>
      <w:rFonts w:ascii="Calibri" w:hAnsi="Calibri" w:cs="Calibri"/>
    </w:rPr>
  </w:style>
  <w:style w:type="paragraph" w:styleId="TOC9">
    <w:name w:val="toc 9"/>
    <w:basedOn w:val="Normal"/>
    <w:next w:val="Normal"/>
    <w:autoRedefine/>
    <w:uiPriority w:val="39"/>
    <w:semiHidden/>
    <w:unhideWhenUsed/>
    <w:rsid w:val="00643C5A"/>
    <w:pPr>
      <w:spacing w:after="120"/>
      <w:ind w:left="1757"/>
    </w:pPr>
  </w:style>
  <w:style w:type="character" w:customStyle="1" w:styleId="Mention1">
    <w:name w:val="Mention1"/>
    <w:basedOn w:val="DefaultParagraphFont"/>
    <w:uiPriority w:val="99"/>
    <w:semiHidden/>
    <w:unhideWhenUsed/>
    <w:rsid w:val="00643C5A"/>
    <w:rPr>
      <w:rFonts w:ascii="Calibri" w:hAnsi="Calibri" w:cs="Calibri"/>
      <w:color w:val="2B579A"/>
      <w:shd w:val="clear" w:color="auto" w:fill="E1DFDD"/>
    </w:rPr>
  </w:style>
  <w:style w:type="numbering" w:styleId="111111">
    <w:name w:val="Outline List 2"/>
    <w:basedOn w:val="NoList"/>
    <w:uiPriority w:val="99"/>
    <w:semiHidden/>
    <w:unhideWhenUsed/>
    <w:rsid w:val="00643C5A"/>
    <w:pPr>
      <w:numPr>
        <w:numId w:val="24"/>
      </w:numPr>
    </w:pPr>
  </w:style>
  <w:style w:type="numbering" w:styleId="1ai">
    <w:name w:val="Outline List 1"/>
    <w:basedOn w:val="NoList"/>
    <w:uiPriority w:val="99"/>
    <w:semiHidden/>
    <w:unhideWhenUsed/>
    <w:rsid w:val="00643C5A"/>
    <w:pPr>
      <w:numPr>
        <w:numId w:val="25"/>
      </w:numPr>
    </w:pPr>
  </w:style>
  <w:style w:type="character" w:styleId="HTMLVariable">
    <w:name w:val="HTML Variable"/>
    <w:basedOn w:val="DefaultParagraphFont"/>
    <w:uiPriority w:val="99"/>
    <w:semiHidden/>
    <w:unhideWhenUsed/>
    <w:rsid w:val="00643C5A"/>
    <w:rPr>
      <w:rFonts w:ascii="Calibri" w:hAnsi="Calibri" w:cs="Calibri"/>
      <w:i/>
      <w:iCs/>
    </w:rPr>
  </w:style>
  <w:style w:type="paragraph" w:styleId="HTMLAddress">
    <w:name w:val="HTML Address"/>
    <w:basedOn w:val="Normal"/>
    <w:link w:val="HTMLAddressChar"/>
    <w:uiPriority w:val="99"/>
    <w:semiHidden/>
    <w:unhideWhenUsed/>
    <w:rsid w:val="00643C5A"/>
    <w:rPr>
      <w:i/>
      <w:iCs/>
    </w:rPr>
  </w:style>
  <w:style w:type="character" w:customStyle="1" w:styleId="HTMLAddressChar">
    <w:name w:val="HTML Address Char"/>
    <w:basedOn w:val="DefaultParagraphFont"/>
    <w:link w:val="HTMLAddress"/>
    <w:uiPriority w:val="99"/>
    <w:semiHidden/>
    <w:rsid w:val="00643C5A"/>
    <w:rPr>
      <w:rFonts w:ascii="Calibri" w:hAnsi="Calibri" w:cs="Calibri"/>
      <w:i/>
      <w:iCs/>
    </w:rPr>
  </w:style>
  <w:style w:type="character" w:styleId="HTMLDefinition">
    <w:name w:val="HTML Definition"/>
    <w:basedOn w:val="DefaultParagraphFont"/>
    <w:uiPriority w:val="99"/>
    <w:semiHidden/>
    <w:unhideWhenUsed/>
    <w:rsid w:val="00643C5A"/>
    <w:rPr>
      <w:rFonts w:ascii="Calibri" w:hAnsi="Calibri" w:cs="Calibri"/>
      <w:i/>
      <w:iCs/>
    </w:rPr>
  </w:style>
  <w:style w:type="character" w:styleId="HTMLCite">
    <w:name w:val="HTML Cite"/>
    <w:basedOn w:val="DefaultParagraphFont"/>
    <w:uiPriority w:val="99"/>
    <w:semiHidden/>
    <w:unhideWhenUsed/>
    <w:rsid w:val="00643C5A"/>
    <w:rPr>
      <w:rFonts w:ascii="Calibri" w:hAnsi="Calibri" w:cs="Calibri"/>
      <w:i/>
      <w:iCs/>
    </w:rPr>
  </w:style>
  <w:style w:type="character" w:styleId="HTMLSample">
    <w:name w:val="HTML Sample"/>
    <w:basedOn w:val="DefaultParagraphFont"/>
    <w:uiPriority w:val="99"/>
    <w:semiHidden/>
    <w:unhideWhenUsed/>
    <w:rsid w:val="00643C5A"/>
    <w:rPr>
      <w:rFonts w:ascii="Consolas" w:hAnsi="Consolas" w:cs="Calibri"/>
      <w:sz w:val="24"/>
      <w:szCs w:val="24"/>
    </w:rPr>
  </w:style>
  <w:style w:type="character" w:styleId="HTMLAcronym">
    <w:name w:val="HTML Acronym"/>
    <w:basedOn w:val="DefaultParagraphFont"/>
    <w:uiPriority w:val="99"/>
    <w:semiHidden/>
    <w:unhideWhenUsed/>
    <w:rsid w:val="00643C5A"/>
    <w:rPr>
      <w:rFonts w:ascii="Calibri" w:hAnsi="Calibri" w:cs="Calibri"/>
    </w:rPr>
  </w:style>
  <w:style w:type="paragraph" w:styleId="TOC1">
    <w:name w:val="toc 1"/>
    <w:basedOn w:val="Normal"/>
    <w:next w:val="Normal"/>
    <w:autoRedefine/>
    <w:uiPriority w:val="39"/>
    <w:semiHidden/>
    <w:unhideWhenUsed/>
    <w:rsid w:val="00643C5A"/>
    <w:pPr>
      <w:spacing w:after="100"/>
    </w:pPr>
  </w:style>
  <w:style w:type="paragraph" w:styleId="TOC2">
    <w:name w:val="toc 2"/>
    <w:basedOn w:val="Normal"/>
    <w:next w:val="Normal"/>
    <w:autoRedefine/>
    <w:uiPriority w:val="39"/>
    <w:semiHidden/>
    <w:unhideWhenUsed/>
    <w:rsid w:val="00643C5A"/>
    <w:pPr>
      <w:spacing w:after="100"/>
      <w:ind w:left="220"/>
    </w:pPr>
  </w:style>
  <w:style w:type="paragraph" w:styleId="TOC3">
    <w:name w:val="toc 3"/>
    <w:basedOn w:val="Normal"/>
    <w:next w:val="Normal"/>
    <w:autoRedefine/>
    <w:uiPriority w:val="39"/>
    <w:semiHidden/>
    <w:unhideWhenUsed/>
    <w:rsid w:val="00643C5A"/>
    <w:pPr>
      <w:spacing w:after="100"/>
      <w:ind w:left="440"/>
    </w:pPr>
  </w:style>
  <w:style w:type="paragraph" w:styleId="TOC4">
    <w:name w:val="toc 4"/>
    <w:basedOn w:val="Normal"/>
    <w:next w:val="Normal"/>
    <w:autoRedefine/>
    <w:uiPriority w:val="39"/>
    <w:semiHidden/>
    <w:unhideWhenUsed/>
    <w:rsid w:val="00643C5A"/>
    <w:pPr>
      <w:spacing w:after="100"/>
      <w:ind w:left="660"/>
    </w:pPr>
  </w:style>
  <w:style w:type="paragraph" w:styleId="TOC5">
    <w:name w:val="toc 5"/>
    <w:basedOn w:val="Normal"/>
    <w:next w:val="Normal"/>
    <w:autoRedefine/>
    <w:uiPriority w:val="39"/>
    <w:semiHidden/>
    <w:unhideWhenUsed/>
    <w:rsid w:val="00643C5A"/>
    <w:pPr>
      <w:spacing w:after="100"/>
      <w:ind w:left="880"/>
    </w:pPr>
  </w:style>
  <w:style w:type="paragraph" w:styleId="TOC6">
    <w:name w:val="toc 6"/>
    <w:basedOn w:val="Normal"/>
    <w:next w:val="Normal"/>
    <w:autoRedefine/>
    <w:uiPriority w:val="39"/>
    <w:semiHidden/>
    <w:unhideWhenUsed/>
    <w:rsid w:val="00643C5A"/>
    <w:pPr>
      <w:spacing w:after="100"/>
      <w:ind w:left="1100"/>
    </w:pPr>
  </w:style>
  <w:style w:type="paragraph" w:styleId="TOC7">
    <w:name w:val="toc 7"/>
    <w:basedOn w:val="Normal"/>
    <w:next w:val="Normal"/>
    <w:autoRedefine/>
    <w:uiPriority w:val="39"/>
    <w:semiHidden/>
    <w:unhideWhenUsed/>
    <w:rsid w:val="00643C5A"/>
    <w:pPr>
      <w:spacing w:after="100"/>
      <w:ind w:left="1320"/>
    </w:pPr>
  </w:style>
  <w:style w:type="paragraph" w:styleId="TOC8">
    <w:name w:val="toc 8"/>
    <w:basedOn w:val="Normal"/>
    <w:next w:val="Normal"/>
    <w:autoRedefine/>
    <w:uiPriority w:val="39"/>
    <w:semiHidden/>
    <w:unhideWhenUsed/>
    <w:rsid w:val="00643C5A"/>
    <w:pPr>
      <w:spacing w:after="100"/>
      <w:ind w:left="1540"/>
    </w:pPr>
  </w:style>
  <w:style w:type="paragraph" w:styleId="TOCHeading">
    <w:name w:val="TOC Heading"/>
    <w:basedOn w:val="Heading1"/>
    <w:next w:val="Normal"/>
    <w:uiPriority w:val="39"/>
    <w:semiHidden/>
    <w:unhideWhenUsed/>
    <w:qFormat/>
    <w:rsid w:val="00643C5A"/>
    <w:pPr>
      <w:outlineLvl w:val="9"/>
    </w:pPr>
    <w:rPr>
      <w:color w:val="2E74B5" w:themeColor="accent1" w:themeShade="BF"/>
    </w:rPr>
  </w:style>
  <w:style w:type="table" w:styleId="TableProfessional">
    <w:name w:val="Table Professional"/>
    <w:basedOn w:val="TableNormal"/>
    <w:uiPriority w:val="99"/>
    <w:semiHidden/>
    <w:unhideWhenUsed/>
    <w:rsid w:val="00643C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List1">
    <w:name w:val="Medium List 1"/>
    <w:basedOn w:val="TableNormal"/>
    <w:uiPriority w:val="65"/>
    <w:semiHidden/>
    <w:unhideWhenUsed/>
    <w:rsid w:val="00643C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643C5A"/>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643C5A"/>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643C5A"/>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643C5A"/>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643C5A"/>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643C5A"/>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43C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643C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43C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43C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43C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43C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43C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Grid1">
    <w:name w:val="Medium Grid 1"/>
    <w:basedOn w:val="TableNormal"/>
    <w:uiPriority w:val="67"/>
    <w:semiHidden/>
    <w:unhideWhenUsed/>
    <w:rsid w:val="00643C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43C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643C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643C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643C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643C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643C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phy">
    <w:name w:val="Bibliography"/>
    <w:basedOn w:val="Normal"/>
    <w:next w:val="Normal"/>
    <w:uiPriority w:val="37"/>
    <w:semiHidden/>
    <w:unhideWhenUsed/>
    <w:rsid w:val="00643C5A"/>
  </w:style>
  <w:style w:type="character" w:customStyle="1" w:styleId="Hashtag1">
    <w:name w:val="Hashtag1"/>
    <w:basedOn w:val="DefaultParagraphFont"/>
    <w:uiPriority w:val="99"/>
    <w:semiHidden/>
    <w:unhideWhenUsed/>
    <w:rsid w:val="00643C5A"/>
    <w:rPr>
      <w:rFonts w:ascii="Calibri" w:hAnsi="Calibri" w:cs="Calibri"/>
      <w:color w:val="2B579A"/>
      <w:shd w:val="clear" w:color="auto" w:fill="E1DFDD"/>
    </w:rPr>
  </w:style>
  <w:style w:type="paragraph" w:styleId="MessageHeader">
    <w:name w:val="Message Header"/>
    <w:basedOn w:val="Normal"/>
    <w:link w:val="MessageHeaderChar"/>
    <w:uiPriority w:val="99"/>
    <w:semiHidden/>
    <w:unhideWhenUsed/>
    <w:rsid w:val="00643C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MessageHeaderChar">
    <w:name w:val="Message Header Char"/>
    <w:basedOn w:val="DefaultParagraphFont"/>
    <w:link w:val="MessageHeader"/>
    <w:uiPriority w:val="99"/>
    <w:semiHidden/>
    <w:rsid w:val="00643C5A"/>
    <w:rPr>
      <w:rFonts w:ascii="Calibri Light" w:eastAsiaTheme="majorEastAsia" w:hAnsi="Calibri Light" w:cs="Calibri Light"/>
      <w:sz w:val="24"/>
      <w:szCs w:val="24"/>
      <w:shd w:val="pct20" w:color="auto" w:fill="auto"/>
    </w:rPr>
  </w:style>
  <w:style w:type="table" w:styleId="TableElegant">
    <w:name w:val="Table Elegant"/>
    <w:basedOn w:val="TableNormal"/>
    <w:uiPriority w:val="99"/>
    <w:semiHidden/>
    <w:unhideWhenUsed/>
    <w:rsid w:val="00643C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
    <w:name w:val="List"/>
    <w:basedOn w:val="Normal"/>
    <w:uiPriority w:val="99"/>
    <w:semiHidden/>
    <w:unhideWhenUsed/>
    <w:rsid w:val="00643C5A"/>
    <w:pPr>
      <w:ind w:left="360" w:hanging="360"/>
      <w:contextualSpacing/>
    </w:pPr>
  </w:style>
  <w:style w:type="paragraph" w:styleId="List2">
    <w:name w:val="List 2"/>
    <w:basedOn w:val="Normal"/>
    <w:uiPriority w:val="99"/>
    <w:semiHidden/>
    <w:unhideWhenUsed/>
    <w:rsid w:val="00643C5A"/>
    <w:pPr>
      <w:ind w:left="720" w:hanging="360"/>
      <w:contextualSpacing/>
    </w:pPr>
  </w:style>
  <w:style w:type="paragraph" w:styleId="List3">
    <w:name w:val="List 3"/>
    <w:basedOn w:val="Normal"/>
    <w:uiPriority w:val="99"/>
    <w:semiHidden/>
    <w:unhideWhenUsed/>
    <w:rsid w:val="00643C5A"/>
    <w:pPr>
      <w:ind w:left="1080" w:hanging="360"/>
      <w:contextualSpacing/>
    </w:pPr>
  </w:style>
  <w:style w:type="paragraph" w:styleId="List4">
    <w:name w:val="List 4"/>
    <w:basedOn w:val="Normal"/>
    <w:uiPriority w:val="99"/>
    <w:semiHidden/>
    <w:unhideWhenUsed/>
    <w:rsid w:val="00643C5A"/>
    <w:pPr>
      <w:ind w:left="1440" w:hanging="360"/>
      <w:contextualSpacing/>
    </w:pPr>
  </w:style>
  <w:style w:type="paragraph" w:styleId="List5">
    <w:name w:val="List 5"/>
    <w:basedOn w:val="Normal"/>
    <w:uiPriority w:val="99"/>
    <w:semiHidden/>
    <w:unhideWhenUsed/>
    <w:rsid w:val="00643C5A"/>
    <w:pPr>
      <w:ind w:left="1800" w:hanging="360"/>
      <w:contextualSpacing/>
    </w:pPr>
  </w:style>
  <w:style w:type="table" w:styleId="TableList1">
    <w:name w:val="Table List 1"/>
    <w:basedOn w:val="TableNormal"/>
    <w:uiPriority w:val="99"/>
    <w:semiHidden/>
    <w:unhideWhenUsed/>
    <w:rsid w:val="00643C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643C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643C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643C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643C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643C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643C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643C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Continue">
    <w:name w:val="List Continue"/>
    <w:basedOn w:val="Normal"/>
    <w:uiPriority w:val="99"/>
    <w:semiHidden/>
    <w:unhideWhenUsed/>
    <w:rsid w:val="00643C5A"/>
    <w:pPr>
      <w:spacing w:after="120"/>
      <w:ind w:left="360"/>
      <w:contextualSpacing/>
    </w:pPr>
  </w:style>
  <w:style w:type="paragraph" w:styleId="ListContinue2">
    <w:name w:val="List Continue 2"/>
    <w:basedOn w:val="Normal"/>
    <w:uiPriority w:val="99"/>
    <w:semiHidden/>
    <w:unhideWhenUsed/>
    <w:rsid w:val="00643C5A"/>
    <w:pPr>
      <w:spacing w:after="120"/>
      <w:ind w:left="720"/>
      <w:contextualSpacing/>
    </w:pPr>
  </w:style>
  <w:style w:type="paragraph" w:styleId="ListContinue3">
    <w:name w:val="List Continue 3"/>
    <w:basedOn w:val="Normal"/>
    <w:uiPriority w:val="99"/>
    <w:semiHidden/>
    <w:unhideWhenUsed/>
    <w:rsid w:val="00643C5A"/>
    <w:pPr>
      <w:spacing w:after="120"/>
      <w:ind w:left="1080"/>
      <w:contextualSpacing/>
    </w:pPr>
  </w:style>
  <w:style w:type="paragraph" w:styleId="ListContinue4">
    <w:name w:val="List Continue 4"/>
    <w:basedOn w:val="Normal"/>
    <w:uiPriority w:val="99"/>
    <w:semiHidden/>
    <w:unhideWhenUsed/>
    <w:rsid w:val="00643C5A"/>
    <w:pPr>
      <w:spacing w:after="120"/>
      <w:ind w:left="1440"/>
      <w:contextualSpacing/>
    </w:pPr>
  </w:style>
  <w:style w:type="paragraph" w:styleId="ListContinue5">
    <w:name w:val="List Continue 5"/>
    <w:basedOn w:val="Normal"/>
    <w:uiPriority w:val="99"/>
    <w:semiHidden/>
    <w:unhideWhenUsed/>
    <w:rsid w:val="00643C5A"/>
    <w:pPr>
      <w:spacing w:after="120"/>
      <w:ind w:left="1800"/>
      <w:contextualSpacing/>
    </w:pPr>
  </w:style>
  <w:style w:type="paragraph" w:styleId="ListParagraph">
    <w:name w:val="List Paragraph"/>
    <w:basedOn w:val="Normal"/>
    <w:uiPriority w:val="34"/>
    <w:unhideWhenUsed/>
    <w:qFormat/>
    <w:rsid w:val="00643C5A"/>
    <w:pPr>
      <w:ind w:left="720"/>
      <w:contextualSpacing/>
    </w:pPr>
  </w:style>
  <w:style w:type="paragraph" w:styleId="ListNumber">
    <w:name w:val="List Number"/>
    <w:basedOn w:val="Normal"/>
    <w:uiPriority w:val="99"/>
    <w:semiHidden/>
    <w:unhideWhenUsed/>
    <w:rsid w:val="00643C5A"/>
    <w:pPr>
      <w:numPr>
        <w:numId w:val="13"/>
      </w:numPr>
      <w:contextualSpacing/>
    </w:pPr>
  </w:style>
  <w:style w:type="paragraph" w:styleId="ListNumber2">
    <w:name w:val="List Number 2"/>
    <w:basedOn w:val="Normal"/>
    <w:uiPriority w:val="99"/>
    <w:semiHidden/>
    <w:unhideWhenUsed/>
    <w:rsid w:val="00643C5A"/>
    <w:pPr>
      <w:numPr>
        <w:numId w:val="14"/>
      </w:numPr>
      <w:contextualSpacing/>
    </w:pPr>
  </w:style>
  <w:style w:type="paragraph" w:styleId="ListNumber3">
    <w:name w:val="List Number 3"/>
    <w:basedOn w:val="Normal"/>
    <w:uiPriority w:val="99"/>
    <w:semiHidden/>
    <w:unhideWhenUsed/>
    <w:rsid w:val="00643C5A"/>
    <w:pPr>
      <w:numPr>
        <w:numId w:val="15"/>
      </w:numPr>
      <w:contextualSpacing/>
    </w:pPr>
  </w:style>
  <w:style w:type="paragraph" w:styleId="ListNumber4">
    <w:name w:val="List Number 4"/>
    <w:basedOn w:val="Normal"/>
    <w:uiPriority w:val="99"/>
    <w:semiHidden/>
    <w:unhideWhenUsed/>
    <w:rsid w:val="00643C5A"/>
    <w:pPr>
      <w:numPr>
        <w:numId w:val="16"/>
      </w:numPr>
      <w:contextualSpacing/>
    </w:pPr>
  </w:style>
  <w:style w:type="paragraph" w:styleId="ListNumber5">
    <w:name w:val="List Number 5"/>
    <w:basedOn w:val="Normal"/>
    <w:uiPriority w:val="99"/>
    <w:semiHidden/>
    <w:unhideWhenUsed/>
    <w:rsid w:val="00643C5A"/>
    <w:pPr>
      <w:numPr>
        <w:numId w:val="17"/>
      </w:numPr>
      <w:contextualSpacing/>
    </w:pPr>
  </w:style>
  <w:style w:type="paragraph" w:styleId="ListBullet">
    <w:name w:val="List Bullet"/>
    <w:basedOn w:val="Normal"/>
    <w:uiPriority w:val="99"/>
    <w:semiHidden/>
    <w:unhideWhenUsed/>
    <w:rsid w:val="00643C5A"/>
    <w:pPr>
      <w:numPr>
        <w:numId w:val="8"/>
      </w:numPr>
      <w:contextualSpacing/>
    </w:pPr>
  </w:style>
  <w:style w:type="paragraph" w:styleId="ListBullet2">
    <w:name w:val="List Bullet 2"/>
    <w:basedOn w:val="Normal"/>
    <w:uiPriority w:val="99"/>
    <w:semiHidden/>
    <w:unhideWhenUsed/>
    <w:rsid w:val="00643C5A"/>
    <w:pPr>
      <w:numPr>
        <w:numId w:val="9"/>
      </w:numPr>
      <w:contextualSpacing/>
    </w:pPr>
  </w:style>
  <w:style w:type="paragraph" w:styleId="ListBullet3">
    <w:name w:val="List Bullet 3"/>
    <w:basedOn w:val="Normal"/>
    <w:uiPriority w:val="99"/>
    <w:semiHidden/>
    <w:unhideWhenUsed/>
    <w:rsid w:val="00643C5A"/>
    <w:pPr>
      <w:numPr>
        <w:numId w:val="10"/>
      </w:numPr>
      <w:contextualSpacing/>
    </w:pPr>
  </w:style>
  <w:style w:type="paragraph" w:styleId="ListBullet4">
    <w:name w:val="List Bullet 4"/>
    <w:basedOn w:val="Normal"/>
    <w:uiPriority w:val="99"/>
    <w:semiHidden/>
    <w:unhideWhenUsed/>
    <w:rsid w:val="00643C5A"/>
    <w:pPr>
      <w:numPr>
        <w:numId w:val="11"/>
      </w:numPr>
      <w:contextualSpacing/>
    </w:pPr>
  </w:style>
  <w:style w:type="paragraph" w:styleId="ListBullet5">
    <w:name w:val="List Bullet 5"/>
    <w:basedOn w:val="Normal"/>
    <w:uiPriority w:val="99"/>
    <w:semiHidden/>
    <w:unhideWhenUsed/>
    <w:rsid w:val="00643C5A"/>
    <w:pPr>
      <w:numPr>
        <w:numId w:val="12"/>
      </w:numPr>
      <w:contextualSpacing/>
    </w:pPr>
  </w:style>
  <w:style w:type="table" w:styleId="TableClassic1">
    <w:name w:val="Table Classic 1"/>
    <w:basedOn w:val="TableNormal"/>
    <w:uiPriority w:val="99"/>
    <w:semiHidden/>
    <w:unhideWhenUsed/>
    <w:rsid w:val="00643C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643C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643C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643C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ofFigures">
    <w:name w:val="table of figures"/>
    <w:basedOn w:val="Normal"/>
    <w:next w:val="Normal"/>
    <w:uiPriority w:val="99"/>
    <w:semiHidden/>
    <w:unhideWhenUsed/>
    <w:rsid w:val="00643C5A"/>
  </w:style>
  <w:style w:type="character" w:styleId="EndnoteReference">
    <w:name w:val="endnote reference"/>
    <w:basedOn w:val="DefaultParagraphFont"/>
    <w:uiPriority w:val="99"/>
    <w:semiHidden/>
    <w:unhideWhenUsed/>
    <w:rsid w:val="00643C5A"/>
    <w:rPr>
      <w:rFonts w:ascii="Calibri" w:hAnsi="Calibri" w:cs="Calibri"/>
      <w:vertAlign w:val="superscript"/>
    </w:rPr>
  </w:style>
  <w:style w:type="paragraph" w:styleId="TableofAuthorities">
    <w:name w:val="table of authorities"/>
    <w:basedOn w:val="Normal"/>
    <w:next w:val="Normal"/>
    <w:uiPriority w:val="99"/>
    <w:semiHidden/>
    <w:unhideWhenUsed/>
    <w:rsid w:val="00643C5A"/>
    <w:pPr>
      <w:ind w:left="220" w:hanging="220"/>
    </w:pPr>
  </w:style>
  <w:style w:type="paragraph" w:styleId="TOAHeading">
    <w:name w:val="toa heading"/>
    <w:basedOn w:val="Normal"/>
    <w:next w:val="Normal"/>
    <w:uiPriority w:val="99"/>
    <w:semiHidden/>
    <w:unhideWhenUsed/>
    <w:rsid w:val="00643C5A"/>
    <w:pPr>
      <w:spacing w:before="120"/>
    </w:pPr>
    <w:rPr>
      <w:rFonts w:ascii="Calibri Light" w:eastAsiaTheme="majorEastAsia" w:hAnsi="Calibri Light" w:cs="Calibri Light"/>
      <w:b/>
      <w:bCs/>
      <w:sz w:val="24"/>
      <w:szCs w:val="24"/>
    </w:rPr>
  </w:style>
  <w:style w:type="table" w:styleId="ColorfulList">
    <w:name w:val="Colorful List"/>
    <w:basedOn w:val="TableNormal"/>
    <w:uiPriority w:val="72"/>
    <w:semiHidden/>
    <w:unhideWhenUsed/>
    <w:rsid w:val="00643C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43C5A"/>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643C5A"/>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643C5A"/>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643C5A"/>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643C5A"/>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rsid w:val="00643C5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eColorful1">
    <w:name w:val="Table Colorful 1"/>
    <w:basedOn w:val="TableNormal"/>
    <w:uiPriority w:val="99"/>
    <w:semiHidden/>
    <w:unhideWhenUsed/>
    <w:rsid w:val="00643C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643C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643C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rfulShading">
    <w:name w:val="Colorful Shading"/>
    <w:basedOn w:val="TableNormal"/>
    <w:uiPriority w:val="71"/>
    <w:semiHidden/>
    <w:unhideWhenUsed/>
    <w:rsid w:val="00643C5A"/>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43C5A"/>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43C5A"/>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43C5A"/>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643C5A"/>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43C5A"/>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43C5A"/>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rsid w:val="00643C5A"/>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EnvelopeAddress">
    <w:name w:val="envelope address"/>
    <w:basedOn w:val="Normal"/>
    <w:uiPriority w:val="99"/>
    <w:semiHidden/>
    <w:unhideWhenUsed/>
    <w:rsid w:val="00643C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NoList"/>
    <w:uiPriority w:val="99"/>
    <w:semiHidden/>
    <w:unhideWhenUsed/>
    <w:rsid w:val="00643C5A"/>
    <w:pPr>
      <w:numPr>
        <w:numId w:val="26"/>
      </w:numPr>
    </w:pPr>
  </w:style>
  <w:style w:type="table" w:styleId="PlainTable1">
    <w:name w:val="Plain Table 1"/>
    <w:basedOn w:val="TableNormal"/>
    <w:uiPriority w:val="41"/>
    <w:rsid w:val="00643C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43C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43C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43C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43C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643C5A"/>
    <w:rPr>
      <w:rFonts w:ascii="Calibri" w:hAnsi="Calibri" w:cs="Calibri"/>
    </w:rPr>
  </w:style>
  <w:style w:type="paragraph" w:styleId="Date">
    <w:name w:val="Date"/>
    <w:basedOn w:val="Normal"/>
    <w:next w:val="Normal"/>
    <w:link w:val="DateChar"/>
    <w:uiPriority w:val="99"/>
    <w:semiHidden/>
    <w:unhideWhenUsed/>
    <w:rsid w:val="00643C5A"/>
  </w:style>
  <w:style w:type="character" w:customStyle="1" w:styleId="DateChar">
    <w:name w:val="Date Char"/>
    <w:basedOn w:val="DefaultParagraphFont"/>
    <w:link w:val="Date"/>
    <w:uiPriority w:val="99"/>
    <w:semiHidden/>
    <w:rsid w:val="00643C5A"/>
    <w:rPr>
      <w:rFonts w:ascii="Calibri" w:hAnsi="Calibri" w:cs="Calibri"/>
    </w:rPr>
  </w:style>
  <w:style w:type="paragraph" w:styleId="NormalWeb">
    <w:name w:val="Normal (Web)"/>
    <w:basedOn w:val="Normal"/>
    <w:uiPriority w:val="99"/>
    <w:semiHidden/>
    <w:unhideWhenUsed/>
    <w:rsid w:val="00643C5A"/>
    <w:rPr>
      <w:rFonts w:ascii="Times New Roman" w:hAnsi="Times New Roman" w:cs="Times New Roman"/>
      <w:sz w:val="24"/>
      <w:szCs w:val="24"/>
    </w:rPr>
  </w:style>
  <w:style w:type="character" w:customStyle="1" w:styleId="SmartHyperlink1">
    <w:name w:val="Smart Hyperlink1"/>
    <w:basedOn w:val="DefaultParagraphFont"/>
    <w:uiPriority w:val="99"/>
    <w:semiHidden/>
    <w:unhideWhenUsed/>
    <w:rsid w:val="00643C5A"/>
    <w:rPr>
      <w:rFonts w:ascii="Calibri" w:hAnsi="Calibri" w:cs="Calibri"/>
      <w:u w:val="dotted"/>
    </w:rPr>
  </w:style>
  <w:style w:type="character" w:customStyle="1" w:styleId="UnresolvedMention1">
    <w:name w:val="Unresolved Mention1"/>
    <w:basedOn w:val="DefaultParagraphFont"/>
    <w:uiPriority w:val="99"/>
    <w:semiHidden/>
    <w:unhideWhenUsed/>
    <w:rsid w:val="00643C5A"/>
    <w:rPr>
      <w:rFonts w:ascii="Calibri" w:hAnsi="Calibri" w:cs="Calibri"/>
      <w:color w:val="605E5C"/>
      <w:shd w:val="clear" w:color="auto" w:fill="E1DFDD"/>
    </w:rPr>
  </w:style>
  <w:style w:type="paragraph" w:styleId="BodyText">
    <w:name w:val="Body Text"/>
    <w:basedOn w:val="Normal"/>
    <w:link w:val="BodyTextChar"/>
    <w:uiPriority w:val="99"/>
    <w:semiHidden/>
    <w:unhideWhenUsed/>
    <w:rsid w:val="00643C5A"/>
    <w:pPr>
      <w:spacing w:after="120"/>
    </w:pPr>
  </w:style>
  <w:style w:type="character" w:customStyle="1" w:styleId="BodyTextChar">
    <w:name w:val="Body Text Char"/>
    <w:basedOn w:val="DefaultParagraphFont"/>
    <w:link w:val="BodyText"/>
    <w:uiPriority w:val="99"/>
    <w:semiHidden/>
    <w:rsid w:val="00643C5A"/>
    <w:rPr>
      <w:rFonts w:ascii="Calibri" w:hAnsi="Calibri" w:cs="Calibri"/>
    </w:rPr>
  </w:style>
  <w:style w:type="paragraph" w:styleId="BodyText2">
    <w:name w:val="Body Text 2"/>
    <w:basedOn w:val="Normal"/>
    <w:link w:val="BodyText2Char"/>
    <w:uiPriority w:val="99"/>
    <w:semiHidden/>
    <w:unhideWhenUsed/>
    <w:rsid w:val="00643C5A"/>
    <w:pPr>
      <w:spacing w:after="120" w:line="480" w:lineRule="auto"/>
    </w:pPr>
  </w:style>
  <w:style w:type="character" w:customStyle="1" w:styleId="BodyText2Char">
    <w:name w:val="Body Text 2 Char"/>
    <w:basedOn w:val="DefaultParagraphFont"/>
    <w:link w:val="BodyText2"/>
    <w:uiPriority w:val="99"/>
    <w:semiHidden/>
    <w:rsid w:val="00643C5A"/>
    <w:rPr>
      <w:rFonts w:ascii="Calibri" w:hAnsi="Calibri" w:cs="Calibri"/>
    </w:rPr>
  </w:style>
  <w:style w:type="paragraph" w:styleId="BodyTextIndent">
    <w:name w:val="Body Text Indent"/>
    <w:basedOn w:val="Normal"/>
    <w:link w:val="BodyTextIndentChar"/>
    <w:uiPriority w:val="99"/>
    <w:semiHidden/>
    <w:unhideWhenUsed/>
    <w:rsid w:val="00643C5A"/>
    <w:pPr>
      <w:spacing w:after="120"/>
      <w:ind w:left="360"/>
    </w:pPr>
  </w:style>
  <w:style w:type="character" w:customStyle="1" w:styleId="BodyTextIndentChar">
    <w:name w:val="Body Text Indent Char"/>
    <w:basedOn w:val="DefaultParagraphFont"/>
    <w:link w:val="BodyTextIndent"/>
    <w:uiPriority w:val="99"/>
    <w:semiHidden/>
    <w:rsid w:val="00643C5A"/>
    <w:rPr>
      <w:rFonts w:ascii="Calibri" w:hAnsi="Calibri" w:cs="Calibri"/>
    </w:rPr>
  </w:style>
  <w:style w:type="paragraph" w:styleId="BodyTextIndent2">
    <w:name w:val="Body Text Indent 2"/>
    <w:basedOn w:val="Normal"/>
    <w:link w:val="BodyTextIndent2Char"/>
    <w:uiPriority w:val="99"/>
    <w:semiHidden/>
    <w:unhideWhenUsed/>
    <w:rsid w:val="00643C5A"/>
    <w:pPr>
      <w:spacing w:after="120" w:line="480" w:lineRule="auto"/>
      <w:ind w:left="360"/>
    </w:pPr>
  </w:style>
  <w:style w:type="character" w:customStyle="1" w:styleId="BodyTextIndent2Char">
    <w:name w:val="Body Text Indent 2 Char"/>
    <w:basedOn w:val="DefaultParagraphFont"/>
    <w:link w:val="BodyTextIndent2"/>
    <w:uiPriority w:val="99"/>
    <w:semiHidden/>
    <w:rsid w:val="00643C5A"/>
    <w:rPr>
      <w:rFonts w:ascii="Calibri" w:hAnsi="Calibri" w:cs="Calibri"/>
    </w:rPr>
  </w:style>
  <w:style w:type="paragraph" w:styleId="BodyTextFirstIndent">
    <w:name w:val="Body Text First Indent"/>
    <w:basedOn w:val="BodyText"/>
    <w:link w:val="BodyTextFirstIndentChar"/>
    <w:uiPriority w:val="99"/>
    <w:semiHidden/>
    <w:unhideWhenUsed/>
    <w:rsid w:val="00643C5A"/>
    <w:pPr>
      <w:spacing w:after="0"/>
      <w:ind w:firstLine="360"/>
    </w:pPr>
  </w:style>
  <w:style w:type="character" w:customStyle="1" w:styleId="BodyTextFirstIndentChar">
    <w:name w:val="Body Text First Indent Char"/>
    <w:basedOn w:val="BodyTextChar"/>
    <w:link w:val="BodyTextFirstIndent"/>
    <w:uiPriority w:val="99"/>
    <w:semiHidden/>
    <w:rsid w:val="00643C5A"/>
    <w:rPr>
      <w:rFonts w:ascii="Calibri" w:hAnsi="Calibri" w:cs="Calibri"/>
    </w:rPr>
  </w:style>
  <w:style w:type="paragraph" w:styleId="BodyTextFirstIndent2">
    <w:name w:val="Body Text First Indent 2"/>
    <w:basedOn w:val="BodyTextIndent"/>
    <w:link w:val="BodyTextFirstIndent2Char"/>
    <w:uiPriority w:val="99"/>
    <w:semiHidden/>
    <w:unhideWhenUsed/>
    <w:rsid w:val="00643C5A"/>
    <w:pPr>
      <w:spacing w:after="0"/>
      <w:ind w:firstLine="360"/>
    </w:pPr>
  </w:style>
  <w:style w:type="character" w:customStyle="1" w:styleId="BodyTextFirstIndent2Char">
    <w:name w:val="Body Text First Indent 2 Char"/>
    <w:basedOn w:val="BodyTextIndentChar"/>
    <w:link w:val="BodyTextFirstIndent2"/>
    <w:uiPriority w:val="99"/>
    <w:semiHidden/>
    <w:rsid w:val="00643C5A"/>
    <w:rPr>
      <w:rFonts w:ascii="Calibri" w:hAnsi="Calibri" w:cs="Calibri"/>
    </w:rPr>
  </w:style>
  <w:style w:type="paragraph" w:styleId="NormalIndent">
    <w:name w:val="Normal Indent"/>
    <w:basedOn w:val="Normal"/>
    <w:uiPriority w:val="99"/>
    <w:semiHidden/>
    <w:unhideWhenUsed/>
    <w:rsid w:val="00643C5A"/>
    <w:pPr>
      <w:ind w:left="720"/>
    </w:pPr>
  </w:style>
  <w:style w:type="paragraph" w:styleId="NoteHeading">
    <w:name w:val="Note Heading"/>
    <w:basedOn w:val="Normal"/>
    <w:next w:val="Normal"/>
    <w:link w:val="NoteHeadingChar"/>
    <w:uiPriority w:val="99"/>
    <w:semiHidden/>
    <w:unhideWhenUsed/>
    <w:rsid w:val="00643C5A"/>
  </w:style>
  <w:style w:type="character" w:customStyle="1" w:styleId="NoteHeadingChar">
    <w:name w:val="Note Heading Char"/>
    <w:basedOn w:val="DefaultParagraphFont"/>
    <w:link w:val="NoteHeading"/>
    <w:uiPriority w:val="99"/>
    <w:semiHidden/>
    <w:rsid w:val="00643C5A"/>
    <w:rPr>
      <w:rFonts w:ascii="Calibri" w:hAnsi="Calibri" w:cs="Calibri"/>
    </w:rPr>
  </w:style>
  <w:style w:type="table" w:styleId="TableContemporary">
    <w:name w:val="Table Contemporary"/>
    <w:basedOn w:val="TableNormal"/>
    <w:uiPriority w:val="99"/>
    <w:semiHidden/>
    <w:unhideWhenUsed/>
    <w:rsid w:val="00643C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List">
    <w:name w:val="Light List"/>
    <w:basedOn w:val="TableNormal"/>
    <w:uiPriority w:val="61"/>
    <w:semiHidden/>
    <w:unhideWhenUsed/>
    <w:rsid w:val="00643C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43C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643C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643C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643C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643C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643C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643C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43C5A"/>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643C5A"/>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643C5A"/>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643C5A"/>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643C5A"/>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643C5A"/>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
    <w:name w:val="Light Grid"/>
    <w:basedOn w:val="TableNormal"/>
    <w:uiPriority w:val="62"/>
    <w:semiHidden/>
    <w:unhideWhenUsed/>
    <w:rsid w:val="00643C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643C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643C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643C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643C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643C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643C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DarkList">
    <w:name w:val="Dark List"/>
    <w:basedOn w:val="TableNormal"/>
    <w:uiPriority w:val="70"/>
    <w:semiHidden/>
    <w:unhideWhenUsed/>
    <w:rsid w:val="00643C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43C5A"/>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643C5A"/>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643C5A"/>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643C5A"/>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643C5A"/>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rsid w:val="00643C5A"/>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ListTable1Light">
    <w:name w:val="List Table 1 Light"/>
    <w:basedOn w:val="TableNormal"/>
    <w:uiPriority w:val="46"/>
    <w:rsid w:val="00643C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43C5A"/>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643C5A"/>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643C5A"/>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643C5A"/>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643C5A"/>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6">
    <w:name w:val="List Table 1 Light Accent 6"/>
    <w:basedOn w:val="TableNormal"/>
    <w:uiPriority w:val="46"/>
    <w:rsid w:val="00643C5A"/>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643C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43C5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643C5A"/>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643C5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643C5A"/>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643C5A"/>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643C5A"/>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643C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43C5A"/>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643C5A"/>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643C5A"/>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643C5A"/>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643C5A"/>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3-Accent6">
    <w:name w:val="List Table 3 Accent 6"/>
    <w:basedOn w:val="TableNormal"/>
    <w:uiPriority w:val="48"/>
    <w:rsid w:val="00643C5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643C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43C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643C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643C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643C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643C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6">
    <w:name w:val="List Table 4 Accent 6"/>
    <w:basedOn w:val="TableNormal"/>
    <w:uiPriority w:val="49"/>
    <w:rsid w:val="00643C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643C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43C5A"/>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43C5A"/>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43C5A"/>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43C5A"/>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43C5A"/>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43C5A"/>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43C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43C5A"/>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643C5A"/>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643C5A"/>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643C5A"/>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643C5A"/>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6">
    <w:name w:val="List Table 6 Colorful Accent 6"/>
    <w:basedOn w:val="TableNormal"/>
    <w:uiPriority w:val="51"/>
    <w:rsid w:val="00643C5A"/>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643C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43C5A"/>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43C5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43C5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43C5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43C5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43C5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Signature">
    <w:name w:val="E-mail Signature"/>
    <w:basedOn w:val="Normal"/>
    <w:link w:val="E-mailSignatureChar"/>
    <w:uiPriority w:val="99"/>
    <w:semiHidden/>
    <w:unhideWhenUsed/>
    <w:rsid w:val="00643C5A"/>
  </w:style>
  <w:style w:type="character" w:customStyle="1" w:styleId="E-mailSignatureChar">
    <w:name w:val="E-mail Signature Char"/>
    <w:basedOn w:val="DefaultParagraphFont"/>
    <w:link w:val="E-mailSignature"/>
    <w:uiPriority w:val="99"/>
    <w:semiHidden/>
    <w:rsid w:val="00643C5A"/>
    <w:rPr>
      <w:rFonts w:ascii="Calibri" w:hAnsi="Calibri" w:cs="Calibri"/>
    </w:rPr>
  </w:style>
  <w:style w:type="paragraph" w:styleId="Salutation">
    <w:name w:val="Salutation"/>
    <w:basedOn w:val="Normal"/>
    <w:next w:val="Normal"/>
    <w:link w:val="SalutationChar"/>
    <w:uiPriority w:val="99"/>
    <w:semiHidden/>
    <w:unhideWhenUsed/>
    <w:rsid w:val="00643C5A"/>
  </w:style>
  <w:style w:type="character" w:customStyle="1" w:styleId="SalutationChar">
    <w:name w:val="Salutation Char"/>
    <w:basedOn w:val="DefaultParagraphFont"/>
    <w:link w:val="Salutation"/>
    <w:uiPriority w:val="99"/>
    <w:semiHidden/>
    <w:rsid w:val="00643C5A"/>
    <w:rPr>
      <w:rFonts w:ascii="Calibri" w:hAnsi="Calibri" w:cs="Calibri"/>
    </w:rPr>
  </w:style>
  <w:style w:type="table" w:styleId="TableColumns1">
    <w:name w:val="Table Columns 1"/>
    <w:basedOn w:val="TableNormal"/>
    <w:uiPriority w:val="99"/>
    <w:semiHidden/>
    <w:unhideWhenUsed/>
    <w:rsid w:val="00643C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643C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643C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643C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643C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har"/>
    <w:uiPriority w:val="99"/>
    <w:semiHidden/>
    <w:unhideWhenUsed/>
    <w:rsid w:val="00643C5A"/>
    <w:pPr>
      <w:ind w:left="4320"/>
    </w:pPr>
  </w:style>
  <w:style w:type="character" w:customStyle="1" w:styleId="SignatureChar">
    <w:name w:val="Signature Char"/>
    <w:basedOn w:val="DefaultParagraphFont"/>
    <w:link w:val="Signature"/>
    <w:uiPriority w:val="99"/>
    <w:semiHidden/>
    <w:rsid w:val="00643C5A"/>
    <w:rPr>
      <w:rFonts w:ascii="Calibri" w:hAnsi="Calibri" w:cs="Calibri"/>
    </w:rPr>
  </w:style>
  <w:style w:type="table" w:styleId="TableSimple1">
    <w:name w:val="Table Simple 1"/>
    <w:basedOn w:val="TableNormal"/>
    <w:uiPriority w:val="99"/>
    <w:semiHidden/>
    <w:unhideWhenUsed/>
    <w:rsid w:val="00643C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643C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643C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643C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643C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643C5A"/>
    <w:pPr>
      <w:ind w:left="220" w:hanging="220"/>
    </w:pPr>
  </w:style>
  <w:style w:type="paragraph" w:styleId="Index2">
    <w:name w:val="index 2"/>
    <w:basedOn w:val="Normal"/>
    <w:next w:val="Normal"/>
    <w:autoRedefine/>
    <w:uiPriority w:val="99"/>
    <w:semiHidden/>
    <w:unhideWhenUsed/>
    <w:rsid w:val="00643C5A"/>
    <w:pPr>
      <w:ind w:left="440" w:hanging="220"/>
    </w:pPr>
  </w:style>
  <w:style w:type="paragraph" w:styleId="Index3">
    <w:name w:val="index 3"/>
    <w:basedOn w:val="Normal"/>
    <w:next w:val="Normal"/>
    <w:autoRedefine/>
    <w:uiPriority w:val="99"/>
    <w:semiHidden/>
    <w:unhideWhenUsed/>
    <w:rsid w:val="00643C5A"/>
    <w:pPr>
      <w:ind w:left="660" w:hanging="220"/>
    </w:pPr>
  </w:style>
  <w:style w:type="paragraph" w:styleId="Index4">
    <w:name w:val="index 4"/>
    <w:basedOn w:val="Normal"/>
    <w:next w:val="Normal"/>
    <w:autoRedefine/>
    <w:uiPriority w:val="99"/>
    <w:semiHidden/>
    <w:unhideWhenUsed/>
    <w:rsid w:val="00643C5A"/>
    <w:pPr>
      <w:ind w:left="880" w:hanging="220"/>
    </w:pPr>
  </w:style>
  <w:style w:type="paragraph" w:styleId="Index5">
    <w:name w:val="index 5"/>
    <w:basedOn w:val="Normal"/>
    <w:next w:val="Normal"/>
    <w:autoRedefine/>
    <w:uiPriority w:val="99"/>
    <w:semiHidden/>
    <w:unhideWhenUsed/>
    <w:rsid w:val="00643C5A"/>
    <w:pPr>
      <w:ind w:left="1100" w:hanging="220"/>
    </w:pPr>
  </w:style>
  <w:style w:type="paragraph" w:styleId="Index6">
    <w:name w:val="index 6"/>
    <w:basedOn w:val="Normal"/>
    <w:next w:val="Normal"/>
    <w:autoRedefine/>
    <w:uiPriority w:val="99"/>
    <w:semiHidden/>
    <w:unhideWhenUsed/>
    <w:rsid w:val="00643C5A"/>
    <w:pPr>
      <w:ind w:left="1320" w:hanging="220"/>
    </w:pPr>
  </w:style>
  <w:style w:type="paragraph" w:styleId="Index7">
    <w:name w:val="index 7"/>
    <w:basedOn w:val="Normal"/>
    <w:next w:val="Normal"/>
    <w:autoRedefine/>
    <w:uiPriority w:val="99"/>
    <w:semiHidden/>
    <w:unhideWhenUsed/>
    <w:rsid w:val="00643C5A"/>
    <w:pPr>
      <w:ind w:left="1540" w:hanging="220"/>
    </w:pPr>
  </w:style>
  <w:style w:type="paragraph" w:styleId="Index8">
    <w:name w:val="index 8"/>
    <w:basedOn w:val="Normal"/>
    <w:next w:val="Normal"/>
    <w:autoRedefine/>
    <w:uiPriority w:val="99"/>
    <w:semiHidden/>
    <w:unhideWhenUsed/>
    <w:rsid w:val="00643C5A"/>
    <w:pPr>
      <w:ind w:left="1760" w:hanging="220"/>
    </w:pPr>
  </w:style>
  <w:style w:type="paragraph" w:styleId="Index9">
    <w:name w:val="index 9"/>
    <w:basedOn w:val="Normal"/>
    <w:next w:val="Normal"/>
    <w:autoRedefine/>
    <w:uiPriority w:val="99"/>
    <w:semiHidden/>
    <w:unhideWhenUsed/>
    <w:rsid w:val="00643C5A"/>
    <w:pPr>
      <w:ind w:left="1980" w:hanging="220"/>
    </w:pPr>
  </w:style>
  <w:style w:type="paragraph" w:styleId="IndexHeading">
    <w:name w:val="index heading"/>
    <w:basedOn w:val="Normal"/>
    <w:next w:val="Index1"/>
    <w:uiPriority w:val="99"/>
    <w:semiHidden/>
    <w:unhideWhenUsed/>
    <w:rsid w:val="00643C5A"/>
    <w:rPr>
      <w:rFonts w:ascii="Calibri Light" w:eastAsiaTheme="majorEastAsia" w:hAnsi="Calibri Light" w:cs="Calibri Light"/>
      <w:b/>
      <w:bCs/>
    </w:rPr>
  </w:style>
  <w:style w:type="paragraph" w:styleId="Closing">
    <w:name w:val="Closing"/>
    <w:basedOn w:val="Normal"/>
    <w:link w:val="ClosingChar"/>
    <w:uiPriority w:val="99"/>
    <w:semiHidden/>
    <w:unhideWhenUsed/>
    <w:rsid w:val="00643C5A"/>
    <w:pPr>
      <w:ind w:left="4320"/>
    </w:pPr>
  </w:style>
  <w:style w:type="character" w:customStyle="1" w:styleId="ClosingChar">
    <w:name w:val="Closing Char"/>
    <w:basedOn w:val="DefaultParagraphFont"/>
    <w:link w:val="Closing"/>
    <w:uiPriority w:val="99"/>
    <w:semiHidden/>
    <w:rsid w:val="00643C5A"/>
    <w:rPr>
      <w:rFonts w:ascii="Calibri" w:hAnsi="Calibri" w:cs="Calibri"/>
    </w:rPr>
  </w:style>
  <w:style w:type="table" w:styleId="TableGrid">
    <w:name w:val="Table Grid"/>
    <w:basedOn w:val="TableNormal"/>
    <w:uiPriority w:val="39"/>
    <w:rsid w:val="00643C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643C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643C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643C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643C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643C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643C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643C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643C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43C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643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43C5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43C5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43C5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43C5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43C5A"/>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43C5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43C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43C5A"/>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643C5A"/>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643C5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643C5A"/>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643C5A"/>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47"/>
    <w:rsid w:val="00643C5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643C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43C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643C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643C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643C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643C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6">
    <w:name w:val="Grid Table 3 Accent 6"/>
    <w:basedOn w:val="TableNormal"/>
    <w:uiPriority w:val="48"/>
    <w:rsid w:val="00643C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643C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43C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643C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643C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643C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643C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643C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643C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43C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643C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643C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643C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643C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643C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643C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43C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643C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643C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643C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643C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643C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Web1">
    <w:name w:val="Table Web 1"/>
    <w:basedOn w:val="TableNormal"/>
    <w:uiPriority w:val="99"/>
    <w:semiHidden/>
    <w:unhideWhenUsed/>
    <w:rsid w:val="00643C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643C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643C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FootnoteReference">
    <w:name w:val="footnote reference"/>
    <w:basedOn w:val="DefaultParagraphFont"/>
    <w:uiPriority w:val="99"/>
    <w:semiHidden/>
    <w:unhideWhenUsed/>
    <w:rsid w:val="00643C5A"/>
    <w:rPr>
      <w:rFonts w:ascii="Calibri" w:hAnsi="Calibri" w:cs="Calibri"/>
      <w:vertAlign w:val="superscript"/>
    </w:rPr>
  </w:style>
  <w:style w:type="character" w:styleId="LineNumber">
    <w:name w:val="line number"/>
    <w:basedOn w:val="DefaultParagraphFont"/>
    <w:uiPriority w:val="99"/>
    <w:semiHidden/>
    <w:unhideWhenUsed/>
    <w:rsid w:val="00643C5A"/>
    <w:rPr>
      <w:rFonts w:ascii="Calibri" w:hAnsi="Calibri" w:cs="Calibri"/>
    </w:rPr>
  </w:style>
  <w:style w:type="table" w:styleId="Table3Deffects1">
    <w:name w:val="Table 3D effects 1"/>
    <w:basedOn w:val="TableNormal"/>
    <w:uiPriority w:val="99"/>
    <w:semiHidden/>
    <w:unhideWhenUsed/>
    <w:rsid w:val="00643C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643C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643C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643C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643C5A"/>
    <w:rPr>
      <w:rFonts w:ascii="Calibri" w:hAnsi="Calibri" w:cs="Calibri"/>
    </w:rPr>
  </w:style>
  <w:style w:type="paragraph" w:styleId="Revision">
    <w:name w:val="Revision"/>
    <w:hidden/>
    <w:uiPriority w:val="99"/>
    <w:semiHidden/>
    <w:rsid w:val="00626B61"/>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76928">
      <w:bodyDiv w:val="1"/>
      <w:marLeft w:val="0"/>
      <w:marRight w:val="0"/>
      <w:marTop w:val="0"/>
      <w:marBottom w:val="0"/>
      <w:divBdr>
        <w:top w:val="none" w:sz="0" w:space="0" w:color="auto"/>
        <w:left w:val="none" w:sz="0" w:space="0" w:color="auto"/>
        <w:bottom w:val="none" w:sz="0" w:space="0" w:color="auto"/>
        <w:right w:val="none" w:sz="0" w:space="0" w:color="auto"/>
      </w:divBdr>
    </w:div>
    <w:div w:id="23099924">
      <w:bodyDiv w:val="1"/>
      <w:marLeft w:val="0"/>
      <w:marRight w:val="0"/>
      <w:marTop w:val="0"/>
      <w:marBottom w:val="0"/>
      <w:divBdr>
        <w:top w:val="none" w:sz="0" w:space="0" w:color="auto"/>
        <w:left w:val="none" w:sz="0" w:space="0" w:color="auto"/>
        <w:bottom w:val="none" w:sz="0" w:space="0" w:color="auto"/>
        <w:right w:val="none" w:sz="0" w:space="0" w:color="auto"/>
      </w:divBdr>
    </w:div>
    <w:div w:id="72121212">
      <w:bodyDiv w:val="1"/>
      <w:marLeft w:val="0"/>
      <w:marRight w:val="0"/>
      <w:marTop w:val="0"/>
      <w:marBottom w:val="0"/>
      <w:divBdr>
        <w:top w:val="none" w:sz="0" w:space="0" w:color="auto"/>
        <w:left w:val="none" w:sz="0" w:space="0" w:color="auto"/>
        <w:bottom w:val="none" w:sz="0" w:space="0" w:color="auto"/>
        <w:right w:val="none" w:sz="0" w:space="0" w:color="auto"/>
      </w:divBdr>
    </w:div>
    <w:div w:id="93676580">
      <w:bodyDiv w:val="1"/>
      <w:marLeft w:val="0"/>
      <w:marRight w:val="0"/>
      <w:marTop w:val="0"/>
      <w:marBottom w:val="0"/>
      <w:divBdr>
        <w:top w:val="none" w:sz="0" w:space="0" w:color="auto"/>
        <w:left w:val="none" w:sz="0" w:space="0" w:color="auto"/>
        <w:bottom w:val="none" w:sz="0" w:space="0" w:color="auto"/>
        <w:right w:val="none" w:sz="0" w:space="0" w:color="auto"/>
      </w:divBdr>
    </w:div>
    <w:div w:id="119958358">
      <w:bodyDiv w:val="1"/>
      <w:marLeft w:val="0"/>
      <w:marRight w:val="0"/>
      <w:marTop w:val="0"/>
      <w:marBottom w:val="0"/>
      <w:divBdr>
        <w:top w:val="none" w:sz="0" w:space="0" w:color="auto"/>
        <w:left w:val="none" w:sz="0" w:space="0" w:color="auto"/>
        <w:bottom w:val="none" w:sz="0" w:space="0" w:color="auto"/>
        <w:right w:val="none" w:sz="0" w:space="0" w:color="auto"/>
      </w:divBdr>
    </w:div>
    <w:div w:id="183441884">
      <w:bodyDiv w:val="1"/>
      <w:marLeft w:val="0"/>
      <w:marRight w:val="0"/>
      <w:marTop w:val="0"/>
      <w:marBottom w:val="0"/>
      <w:divBdr>
        <w:top w:val="none" w:sz="0" w:space="0" w:color="auto"/>
        <w:left w:val="none" w:sz="0" w:space="0" w:color="auto"/>
        <w:bottom w:val="none" w:sz="0" w:space="0" w:color="auto"/>
        <w:right w:val="none" w:sz="0" w:space="0" w:color="auto"/>
      </w:divBdr>
    </w:div>
    <w:div w:id="212236461">
      <w:bodyDiv w:val="1"/>
      <w:marLeft w:val="0"/>
      <w:marRight w:val="0"/>
      <w:marTop w:val="0"/>
      <w:marBottom w:val="0"/>
      <w:divBdr>
        <w:top w:val="none" w:sz="0" w:space="0" w:color="auto"/>
        <w:left w:val="none" w:sz="0" w:space="0" w:color="auto"/>
        <w:bottom w:val="none" w:sz="0" w:space="0" w:color="auto"/>
        <w:right w:val="none" w:sz="0" w:space="0" w:color="auto"/>
      </w:divBdr>
    </w:div>
    <w:div w:id="275333428">
      <w:bodyDiv w:val="1"/>
      <w:marLeft w:val="0"/>
      <w:marRight w:val="0"/>
      <w:marTop w:val="0"/>
      <w:marBottom w:val="0"/>
      <w:divBdr>
        <w:top w:val="none" w:sz="0" w:space="0" w:color="auto"/>
        <w:left w:val="none" w:sz="0" w:space="0" w:color="auto"/>
        <w:bottom w:val="none" w:sz="0" w:space="0" w:color="auto"/>
        <w:right w:val="none" w:sz="0" w:space="0" w:color="auto"/>
      </w:divBdr>
    </w:div>
    <w:div w:id="292101972">
      <w:bodyDiv w:val="1"/>
      <w:marLeft w:val="0"/>
      <w:marRight w:val="0"/>
      <w:marTop w:val="0"/>
      <w:marBottom w:val="0"/>
      <w:divBdr>
        <w:top w:val="none" w:sz="0" w:space="0" w:color="auto"/>
        <w:left w:val="none" w:sz="0" w:space="0" w:color="auto"/>
        <w:bottom w:val="none" w:sz="0" w:space="0" w:color="auto"/>
        <w:right w:val="none" w:sz="0" w:space="0" w:color="auto"/>
      </w:divBdr>
    </w:div>
    <w:div w:id="355468930">
      <w:bodyDiv w:val="1"/>
      <w:marLeft w:val="0"/>
      <w:marRight w:val="0"/>
      <w:marTop w:val="0"/>
      <w:marBottom w:val="0"/>
      <w:divBdr>
        <w:top w:val="none" w:sz="0" w:space="0" w:color="auto"/>
        <w:left w:val="none" w:sz="0" w:space="0" w:color="auto"/>
        <w:bottom w:val="none" w:sz="0" w:space="0" w:color="auto"/>
        <w:right w:val="none" w:sz="0" w:space="0" w:color="auto"/>
      </w:divBdr>
    </w:div>
    <w:div w:id="472984274">
      <w:bodyDiv w:val="1"/>
      <w:marLeft w:val="0"/>
      <w:marRight w:val="0"/>
      <w:marTop w:val="0"/>
      <w:marBottom w:val="0"/>
      <w:divBdr>
        <w:top w:val="none" w:sz="0" w:space="0" w:color="auto"/>
        <w:left w:val="none" w:sz="0" w:space="0" w:color="auto"/>
        <w:bottom w:val="none" w:sz="0" w:space="0" w:color="auto"/>
        <w:right w:val="none" w:sz="0" w:space="0" w:color="auto"/>
      </w:divBdr>
    </w:div>
    <w:div w:id="476335385">
      <w:bodyDiv w:val="1"/>
      <w:marLeft w:val="0"/>
      <w:marRight w:val="0"/>
      <w:marTop w:val="0"/>
      <w:marBottom w:val="0"/>
      <w:divBdr>
        <w:top w:val="none" w:sz="0" w:space="0" w:color="auto"/>
        <w:left w:val="none" w:sz="0" w:space="0" w:color="auto"/>
        <w:bottom w:val="none" w:sz="0" w:space="0" w:color="auto"/>
        <w:right w:val="none" w:sz="0" w:space="0" w:color="auto"/>
      </w:divBdr>
    </w:div>
    <w:div w:id="719478953">
      <w:bodyDiv w:val="1"/>
      <w:marLeft w:val="0"/>
      <w:marRight w:val="0"/>
      <w:marTop w:val="0"/>
      <w:marBottom w:val="0"/>
      <w:divBdr>
        <w:top w:val="none" w:sz="0" w:space="0" w:color="auto"/>
        <w:left w:val="none" w:sz="0" w:space="0" w:color="auto"/>
        <w:bottom w:val="none" w:sz="0" w:space="0" w:color="auto"/>
        <w:right w:val="none" w:sz="0" w:space="0" w:color="auto"/>
      </w:divBdr>
    </w:div>
    <w:div w:id="739139916">
      <w:bodyDiv w:val="1"/>
      <w:marLeft w:val="0"/>
      <w:marRight w:val="0"/>
      <w:marTop w:val="0"/>
      <w:marBottom w:val="0"/>
      <w:divBdr>
        <w:top w:val="none" w:sz="0" w:space="0" w:color="auto"/>
        <w:left w:val="none" w:sz="0" w:space="0" w:color="auto"/>
        <w:bottom w:val="none" w:sz="0" w:space="0" w:color="auto"/>
        <w:right w:val="none" w:sz="0" w:space="0" w:color="auto"/>
      </w:divBdr>
    </w:div>
    <w:div w:id="751121311">
      <w:bodyDiv w:val="1"/>
      <w:marLeft w:val="0"/>
      <w:marRight w:val="0"/>
      <w:marTop w:val="0"/>
      <w:marBottom w:val="0"/>
      <w:divBdr>
        <w:top w:val="none" w:sz="0" w:space="0" w:color="auto"/>
        <w:left w:val="none" w:sz="0" w:space="0" w:color="auto"/>
        <w:bottom w:val="none" w:sz="0" w:space="0" w:color="auto"/>
        <w:right w:val="none" w:sz="0" w:space="0" w:color="auto"/>
      </w:divBdr>
    </w:div>
    <w:div w:id="752704375">
      <w:bodyDiv w:val="1"/>
      <w:marLeft w:val="0"/>
      <w:marRight w:val="0"/>
      <w:marTop w:val="0"/>
      <w:marBottom w:val="0"/>
      <w:divBdr>
        <w:top w:val="none" w:sz="0" w:space="0" w:color="auto"/>
        <w:left w:val="none" w:sz="0" w:space="0" w:color="auto"/>
        <w:bottom w:val="none" w:sz="0" w:space="0" w:color="auto"/>
        <w:right w:val="none" w:sz="0" w:space="0" w:color="auto"/>
      </w:divBdr>
    </w:div>
    <w:div w:id="775247172">
      <w:bodyDiv w:val="1"/>
      <w:marLeft w:val="0"/>
      <w:marRight w:val="0"/>
      <w:marTop w:val="0"/>
      <w:marBottom w:val="0"/>
      <w:divBdr>
        <w:top w:val="none" w:sz="0" w:space="0" w:color="auto"/>
        <w:left w:val="none" w:sz="0" w:space="0" w:color="auto"/>
        <w:bottom w:val="none" w:sz="0" w:space="0" w:color="auto"/>
        <w:right w:val="none" w:sz="0" w:space="0" w:color="auto"/>
      </w:divBdr>
    </w:div>
    <w:div w:id="810707246">
      <w:bodyDiv w:val="1"/>
      <w:marLeft w:val="0"/>
      <w:marRight w:val="0"/>
      <w:marTop w:val="0"/>
      <w:marBottom w:val="0"/>
      <w:divBdr>
        <w:top w:val="none" w:sz="0" w:space="0" w:color="auto"/>
        <w:left w:val="none" w:sz="0" w:space="0" w:color="auto"/>
        <w:bottom w:val="none" w:sz="0" w:space="0" w:color="auto"/>
        <w:right w:val="none" w:sz="0" w:space="0" w:color="auto"/>
      </w:divBdr>
    </w:div>
    <w:div w:id="901252628">
      <w:bodyDiv w:val="1"/>
      <w:marLeft w:val="0"/>
      <w:marRight w:val="0"/>
      <w:marTop w:val="0"/>
      <w:marBottom w:val="0"/>
      <w:divBdr>
        <w:top w:val="none" w:sz="0" w:space="0" w:color="auto"/>
        <w:left w:val="none" w:sz="0" w:space="0" w:color="auto"/>
        <w:bottom w:val="none" w:sz="0" w:space="0" w:color="auto"/>
        <w:right w:val="none" w:sz="0" w:space="0" w:color="auto"/>
      </w:divBdr>
    </w:div>
    <w:div w:id="948855868">
      <w:bodyDiv w:val="1"/>
      <w:marLeft w:val="0"/>
      <w:marRight w:val="0"/>
      <w:marTop w:val="0"/>
      <w:marBottom w:val="0"/>
      <w:divBdr>
        <w:top w:val="none" w:sz="0" w:space="0" w:color="auto"/>
        <w:left w:val="none" w:sz="0" w:space="0" w:color="auto"/>
        <w:bottom w:val="none" w:sz="0" w:space="0" w:color="auto"/>
        <w:right w:val="none" w:sz="0" w:space="0" w:color="auto"/>
      </w:divBdr>
    </w:div>
    <w:div w:id="1103963827">
      <w:bodyDiv w:val="1"/>
      <w:marLeft w:val="0"/>
      <w:marRight w:val="0"/>
      <w:marTop w:val="0"/>
      <w:marBottom w:val="0"/>
      <w:divBdr>
        <w:top w:val="none" w:sz="0" w:space="0" w:color="auto"/>
        <w:left w:val="none" w:sz="0" w:space="0" w:color="auto"/>
        <w:bottom w:val="none" w:sz="0" w:space="0" w:color="auto"/>
        <w:right w:val="none" w:sz="0" w:space="0" w:color="auto"/>
      </w:divBdr>
    </w:div>
    <w:div w:id="1182822573">
      <w:bodyDiv w:val="1"/>
      <w:marLeft w:val="0"/>
      <w:marRight w:val="0"/>
      <w:marTop w:val="0"/>
      <w:marBottom w:val="0"/>
      <w:divBdr>
        <w:top w:val="none" w:sz="0" w:space="0" w:color="auto"/>
        <w:left w:val="none" w:sz="0" w:space="0" w:color="auto"/>
        <w:bottom w:val="none" w:sz="0" w:space="0" w:color="auto"/>
        <w:right w:val="none" w:sz="0" w:space="0" w:color="auto"/>
      </w:divBdr>
    </w:div>
    <w:div w:id="1195578043">
      <w:bodyDiv w:val="1"/>
      <w:marLeft w:val="0"/>
      <w:marRight w:val="0"/>
      <w:marTop w:val="0"/>
      <w:marBottom w:val="0"/>
      <w:divBdr>
        <w:top w:val="none" w:sz="0" w:space="0" w:color="auto"/>
        <w:left w:val="none" w:sz="0" w:space="0" w:color="auto"/>
        <w:bottom w:val="none" w:sz="0" w:space="0" w:color="auto"/>
        <w:right w:val="none" w:sz="0" w:space="0" w:color="auto"/>
      </w:divBdr>
    </w:div>
    <w:div w:id="1211650186">
      <w:bodyDiv w:val="1"/>
      <w:marLeft w:val="0"/>
      <w:marRight w:val="0"/>
      <w:marTop w:val="0"/>
      <w:marBottom w:val="0"/>
      <w:divBdr>
        <w:top w:val="none" w:sz="0" w:space="0" w:color="auto"/>
        <w:left w:val="none" w:sz="0" w:space="0" w:color="auto"/>
        <w:bottom w:val="none" w:sz="0" w:space="0" w:color="auto"/>
        <w:right w:val="none" w:sz="0" w:space="0" w:color="auto"/>
      </w:divBdr>
    </w:div>
    <w:div w:id="1257979345">
      <w:bodyDiv w:val="1"/>
      <w:marLeft w:val="0"/>
      <w:marRight w:val="0"/>
      <w:marTop w:val="0"/>
      <w:marBottom w:val="0"/>
      <w:divBdr>
        <w:top w:val="none" w:sz="0" w:space="0" w:color="auto"/>
        <w:left w:val="none" w:sz="0" w:space="0" w:color="auto"/>
        <w:bottom w:val="none" w:sz="0" w:space="0" w:color="auto"/>
        <w:right w:val="none" w:sz="0" w:space="0" w:color="auto"/>
      </w:divBdr>
    </w:div>
    <w:div w:id="1334449704">
      <w:bodyDiv w:val="1"/>
      <w:marLeft w:val="0"/>
      <w:marRight w:val="0"/>
      <w:marTop w:val="0"/>
      <w:marBottom w:val="0"/>
      <w:divBdr>
        <w:top w:val="none" w:sz="0" w:space="0" w:color="auto"/>
        <w:left w:val="none" w:sz="0" w:space="0" w:color="auto"/>
        <w:bottom w:val="none" w:sz="0" w:space="0" w:color="auto"/>
        <w:right w:val="none" w:sz="0" w:space="0" w:color="auto"/>
      </w:divBdr>
    </w:div>
    <w:div w:id="1361125587">
      <w:bodyDiv w:val="1"/>
      <w:marLeft w:val="0"/>
      <w:marRight w:val="0"/>
      <w:marTop w:val="0"/>
      <w:marBottom w:val="0"/>
      <w:divBdr>
        <w:top w:val="none" w:sz="0" w:space="0" w:color="auto"/>
        <w:left w:val="none" w:sz="0" w:space="0" w:color="auto"/>
        <w:bottom w:val="none" w:sz="0" w:space="0" w:color="auto"/>
        <w:right w:val="none" w:sz="0" w:space="0" w:color="auto"/>
      </w:divBdr>
    </w:div>
    <w:div w:id="1499232590">
      <w:bodyDiv w:val="1"/>
      <w:marLeft w:val="0"/>
      <w:marRight w:val="0"/>
      <w:marTop w:val="0"/>
      <w:marBottom w:val="0"/>
      <w:divBdr>
        <w:top w:val="none" w:sz="0" w:space="0" w:color="auto"/>
        <w:left w:val="none" w:sz="0" w:space="0" w:color="auto"/>
        <w:bottom w:val="none" w:sz="0" w:space="0" w:color="auto"/>
        <w:right w:val="none" w:sz="0" w:space="0" w:color="auto"/>
      </w:divBdr>
    </w:div>
    <w:div w:id="1601257325">
      <w:bodyDiv w:val="1"/>
      <w:marLeft w:val="0"/>
      <w:marRight w:val="0"/>
      <w:marTop w:val="0"/>
      <w:marBottom w:val="0"/>
      <w:divBdr>
        <w:top w:val="none" w:sz="0" w:space="0" w:color="auto"/>
        <w:left w:val="none" w:sz="0" w:space="0" w:color="auto"/>
        <w:bottom w:val="none" w:sz="0" w:space="0" w:color="auto"/>
        <w:right w:val="none" w:sz="0" w:space="0" w:color="auto"/>
      </w:divBdr>
    </w:div>
    <w:div w:id="1683362138">
      <w:bodyDiv w:val="1"/>
      <w:marLeft w:val="0"/>
      <w:marRight w:val="0"/>
      <w:marTop w:val="0"/>
      <w:marBottom w:val="0"/>
      <w:divBdr>
        <w:top w:val="none" w:sz="0" w:space="0" w:color="auto"/>
        <w:left w:val="none" w:sz="0" w:space="0" w:color="auto"/>
        <w:bottom w:val="none" w:sz="0" w:space="0" w:color="auto"/>
        <w:right w:val="none" w:sz="0" w:space="0" w:color="auto"/>
      </w:divBdr>
    </w:div>
    <w:div w:id="1721779965">
      <w:bodyDiv w:val="1"/>
      <w:marLeft w:val="0"/>
      <w:marRight w:val="0"/>
      <w:marTop w:val="0"/>
      <w:marBottom w:val="0"/>
      <w:divBdr>
        <w:top w:val="none" w:sz="0" w:space="0" w:color="auto"/>
        <w:left w:val="none" w:sz="0" w:space="0" w:color="auto"/>
        <w:bottom w:val="none" w:sz="0" w:space="0" w:color="auto"/>
        <w:right w:val="none" w:sz="0" w:space="0" w:color="auto"/>
      </w:divBdr>
    </w:div>
    <w:div w:id="1798180474">
      <w:bodyDiv w:val="1"/>
      <w:marLeft w:val="0"/>
      <w:marRight w:val="0"/>
      <w:marTop w:val="0"/>
      <w:marBottom w:val="0"/>
      <w:divBdr>
        <w:top w:val="none" w:sz="0" w:space="0" w:color="auto"/>
        <w:left w:val="none" w:sz="0" w:space="0" w:color="auto"/>
        <w:bottom w:val="none" w:sz="0" w:space="0" w:color="auto"/>
        <w:right w:val="none" w:sz="0" w:space="0" w:color="auto"/>
      </w:divBdr>
    </w:div>
    <w:div w:id="1833056590">
      <w:bodyDiv w:val="1"/>
      <w:marLeft w:val="0"/>
      <w:marRight w:val="0"/>
      <w:marTop w:val="0"/>
      <w:marBottom w:val="0"/>
      <w:divBdr>
        <w:top w:val="none" w:sz="0" w:space="0" w:color="auto"/>
        <w:left w:val="none" w:sz="0" w:space="0" w:color="auto"/>
        <w:bottom w:val="none" w:sz="0" w:space="0" w:color="auto"/>
        <w:right w:val="none" w:sz="0" w:space="0" w:color="auto"/>
      </w:divBdr>
    </w:div>
    <w:div w:id="1859467944">
      <w:bodyDiv w:val="1"/>
      <w:marLeft w:val="0"/>
      <w:marRight w:val="0"/>
      <w:marTop w:val="0"/>
      <w:marBottom w:val="0"/>
      <w:divBdr>
        <w:top w:val="none" w:sz="0" w:space="0" w:color="auto"/>
        <w:left w:val="none" w:sz="0" w:space="0" w:color="auto"/>
        <w:bottom w:val="none" w:sz="0" w:space="0" w:color="auto"/>
        <w:right w:val="none" w:sz="0" w:space="0" w:color="auto"/>
      </w:divBdr>
    </w:div>
    <w:div w:id="2019963776">
      <w:bodyDiv w:val="1"/>
      <w:marLeft w:val="0"/>
      <w:marRight w:val="0"/>
      <w:marTop w:val="0"/>
      <w:marBottom w:val="0"/>
      <w:divBdr>
        <w:top w:val="none" w:sz="0" w:space="0" w:color="auto"/>
        <w:left w:val="none" w:sz="0" w:space="0" w:color="auto"/>
        <w:bottom w:val="none" w:sz="0" w:space="0" w:color="auto"/>
        <w:right w:val="none" w:sz="0" w:space="0" w:color="auto"/>
      </w:divBdr>
    </w:div>
    <w:div w:id="2072457471">
      <w:bodyDiv w:val="1"/>
      <w:marLeft w:val="0"/>
      <w:marRight w:val="0"/>
      <w:marTop w:val="0"/>
      <w:marBottom w:val="0"/>
      <w:divBdr>
        <w:top w:val="none" w:sz="0" w:space="0" w:color="auto"/>
        <w:left w:val="none" w:sz="0" w:space="0" w:color="auto"/>
        <w:bottom w:val="none" w:sz="0" w:space="0" w:color="auto"/>
        <w:right w:val="none" w:sz="0" w:space="0" w:color="auto"/>
      </w:divBdr>
      <w:divsChild>
        <w:div w:id="278416747">
          <w:marLeft w:val="360"/>
          <w:marRight w:val="0"/>
          <w:marTop w:val="200"/>
          <w:marBottom w:val="0"/>
          <w:divBdr>
            <w:top w:val="none" w:sz="0" w:space="0" w:color="auto"/>
            <w:left w:val="none" w:sz="0" w:space="0" w:color="auto"/>
            <w:bottom w:val="none" w:sz="0" w:space="0" w:color="auto"/>
            <w:right w:val="none" w:sz="0" w:space="0" w:color="auto"/>
          </w:divBdr>
        </w:div>
        <w:div w:id="763764987">
          <w:marLeft w:val="1080"/>
          <w:marRight w:val="0"/>
          <w:marTop w:val="100"/>
          <w:marBottom w:val="0"/>
          <w:divBdr>
            <w:top w:val="none" w:sz="0" w:space="0" w:color="auto"/>
            <w:left w:val="none" w:sz="0" w:space="0" w:color="auto"/>
            <w:bottom w:val="none" w:sz="0" w:space="0" w:color="auto"/>
            <w:right w:val="none" w:sz="0" w:space="0" w:color="auto"/>
          </w:divBdr>
        </w:div>
        <w:div w:id="1479686788">
          <w:marLeft w:val="1080"/>
          <w:marRight w:val="0"/>
          <w:marTop w:val="100"/>
          <w:marBottom w:val="0"/>
          <w:divBdr>
            <w:top w:val="none" w:sz="0" w:space="0" w:color="auto"/>
            <w:left w:val="none" w:sz="0" w:space="0" w:color="auto"/>
            <w:bottom w:val="none" w:sz="0" w:space="0" w:color="auto"/>
            <w:right w:val="none" w:sz="0" w:space="0" w:color="auto"/>
          </w:divBdr>
        </w:div>
        <w:div w:id="368996883">
          <w:marLeft w:val="1080"/>
          <w:marRight w:val="0"/>
          <w:marTop w:val="100"/>
          <w:marBottom w:val="0"/>
          <w:divBdr>
            <w:top w:val="none" w:sz="0" w:space="0" w:color="auto"/>
            <w:left w:val="none" w:sz="0" w:space="0" w:color="auto"/>
            <w:bottom w:val="none" w:sz="0" w:space="0" w:color="auto"/>
            <w:right w:val="none" w:sz="0" w:space="0" w:color="auto"/>
          </w:divBdr>
        </w:div>
        <w:div w:id="1922249361">
          <w:marLeft w:val="360"/>
          <w:marRight w:val="0"/>
          <w:marTop w:val="200"/>
          <w:marBottom w:val="0"/>
          <w:divBdr>
            <w:top w:val="none" w:sz="0" w:space="0" w:color="auto"/>
            <w:left w:val="none" w:sz="0" w:space="0" w:color="auto"/>
            <w:bottom w:val="none" w:sz="0" w:space="0" w:color="auto"/>
            <w:right w:val="none" w:sz="0" w:space="0" w:color="auto"/>
          </w:divBdr>
        </w:div>
        <w:div w:id="458690121">
          <w:marLeft w:val="1080"/>
          <w:marRight w:val="0"/>
          <w:marTop w:val="100"/>
          <w:marBottom w:val="0"/>
          <w:divBdr>
            <w:top w:val="none" w:sz="0" w:space="0" w:color="auto"/>
            <w:left w:val="none" w:sz="0" w:space="0" w:color="auto"/>
            <w:bottom w:val="none" w:sz="0" w:space="0" w:color="auto"/>
            <w:right w:val="none" w:sz="0" w:space="0" w:color="auto"/>
          </w:divBdr>
        </w:div>
        <w:div w:id="965621719">
          <w:marLeft w:val="1080"/>
          <w:marRight w:val="0"/>
          <w:marTop w:val="100"/>
          <w:marBottom w:val="0"/>
          <w:divBdr>
            <w:top w:val="none" w:sz="0" w:space="0" w:color="auto"/>
            <w:left w:val="none" w:sz="0" w:space="0" w:color="auto"/>
            <w:bottom w:val="none" w:sz="0" w:space="0" w:color="auto"/>
            <w:right w:val="none" w:sz="0" w:space="0" w:color="auto"/>
          </w:divBdr>
        </w:div>
        <w:div w:id="1733842671">
          <w:marLeft w:val="1080"/>
          <w:marRight w:val="0"/>
          <w:marTop w:val="100"/>
          <w:marBottom w:val="0"/>
          <w:divBdr>
            <w:top w:val="none" w:sz="0" w:space="0" w:color="auto"/>
            <w:left w:val="none" w:sz="0" w:space="0" w:color="auto"/>
            <w:bottom w:val="none" w:sz="0" w:space="0" w:color="auto"/>
            <w:right w:val="none" w:sz="0" w:space="0" w:color="auto"/>
          </w:divBdr>
        </w:div>
        <w:div w:id="1102916991">
          <w:marLeft w:val="1080"/>
          <w:marRight w:val="0"/>
          <w:marTop w:val="100"/>
          <w:marBottom w:val="0"/>
          <w:divBdr>
            <w:top w:val="none" w:sz="0" w:space="0" w:color="auto"/>
            <w:left w:val="none" w:sz="0" w:space="0" w:color="auto"/>
            <w:bottom w:val="none" w:sz="0" w:space="0" w:color="auto"/>
            <w:right w:val="none" w:sz="0" w:space="0" w:color="auto"/>
          </w:divBdr>
        </w:div>
        <w:div w:id="1396586193">
          <w:marLeft w:val="1080"/>
          <w:marRight w:val="0"/>
          <w:marTop w:val="100"/>
          <w:marBottom w:val="0"/>
          <w:divBdr>
            <w:top w:val="none" w:sz="0" w:space="0" w:color="auto"/>
            <w:left w:val="none" w:sz="0" w:space="0" w:color="auto"/>
            <w:bottom w:val="none" w:sz="0" w:space="0" w:color="auto"/>
            <w:right w:val="none" w:sz="0" w:space="0" w:color="auto"/>
          </w:divBdr>
        </w:div>
      </w:divsChild>
    </w:div>
    <w:div w:id="207762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6/09/relationships/commentsIds" Target="commentsIds.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93A69D-C783-463A-ADCA-B59F93D0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1625</Words>
  <Characters>9264</Characters>
  <Application>Microsoft Office Word</Application>
  <DocSecurity>0</DocSecurity>
  <Lines>77</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2021-02-23T18:18:00Z</dcterms:created>
  <dcterms:modified xsi:type="dcterms:W3CDTF">2021-02-23T19:56:00Z</dcterms:modified>
</cp:coreProperties>
</file>