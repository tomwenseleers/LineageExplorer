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0CBAE8" w14:textId="77777777" w:rsidR="004A2CB0" w:rsidRDefault="004A2CB0" w:rsidP="004A2CB0">
      <w:pPr>
        <w:jc w:val="center"/>
        <w:rPr>
          <w:b/>
          <w:lang w:val="en-GB"/>
        </w:rPr>
      </w:pPr>
    </w:p>
    <w:p w14:paraId="7A6B3D01" w14:textId="7055CF64" w:rsidR="00A9204E" w:rsidRPr="00A6571D" w:rsidRDefault="00DA1E02" w:rsidP="004A2CB0">
      <w:pPr>
        <w:jc w:val="center"/>
        <w:rPr>
          <w:b/>
          <w:sz w:val="36"/>
          <w:lang w:val="en-GB"/>
        </w:rPr>
      </w:pPr>
      <w:r w:rsidRPr="00A6571D">
        <w:rPr>
          <w:b/>
          <w:sz w:val="36"/>
          <w:lang w:val="en-GB"/>
        </w:rPr>
        <w:t>Genomic surveillance of SARS-CoV-2 in Belgium</w:t>
      </w:r>
    </w:p>
    <w:p w14:paraId="2702341A" w14:textId="7F1812F0" w:rsidR="00A6571D" w:rsidRPr="00A6571D" w:rsidRDefault="00A6571D" w:rsidP="004A2CB0">
      <w:pPr>
        <w:jc w:val="center"/>
        <w:rPr>
          <w:lang w:val="en-GB"/>
        </w:rPr>
      </w:pPr>
      <w:r w:rsidRPr="00A6571D">
        <w:rPr>
          <w:lang w:val="en-GB"/>
        </w:rPr>
        <w:t>Report of the National Reference Laboratory (UZ Leuven &amp; KU Leuven)</w:t>
      </w:r>
    </w:p>
    <w:p w14:paraId="7F1050B0" w14:textId="77777777" w:rsidR="00DA1E02" w:rsidRPr="004A2CB0" w:rsidRDefault="00DA1E02" w:rsidP="004A2CB0">
      <w:pPr>
        <w:jc w:val="center"/>
        <w:rPr>
          <w:b/>
          <w:lang w:val="en-GB"/>
        </w:rPr>
      </w:pPr>
    </w:p>
    <w:p w14:paraId="0804BAB0" w14:textId="196B888C" w:rsidR="00A6571D" w:rsidRDefault="00A00649" w:rsidP="004A2CB0">
      <w:pPr>
        <w:jc w:val="center"/>
        <w:rPr>
          <w:b/>
          <w:lang w:val="en-GB"/>
        </w:rPr>
      </w:pPr>
      <w:r>
        <w:rPr>
          <w:b/>
          <w:lang w:val="en-GB"/>
        </w:rPr>
        <w:t xml:space="preserve">Situation update </w:t>
      </w:r>
      <w:r w:rsidR="00FC097B">
        <w:rPr>
          <w:b/>
          <w:lang w:val="en-GB"/>
        </w:rPr>
        <w:t>–</w:t>
      </w:r>
      <w:r w:rsidR="00A6571D">
        <w:rPr>
          <w:b/>
          <w:lang w:val="en-GB"/>
        </w:rPr>
        <w:t xml:space="preserve"> </w:t>
      </w:r>
      <w:r w:rsidR="00C1260D">
        <w:rPr>
          <w:b/>
          <w:lang w:val="en-GB"/>
        </w:rPr>
        <w:t>23</w:t>
      </w:r>
      <w:r w:rsidR="00B5536D" w:rsidRPr="00B5536D">
        <w:rPr>
          <w:b/>
          <w:vertAlign w:val="superscript"/>
          <w:lang w:val="en-GB"/>
        </w:rPr>
        <w:t>th</w:t>
      </w:r>
      <w:r w:rsidR="00B5536D">
        <w:rPr>
          <w:b/>
          <w:lang w:val="en-GB"/>
        </w:rPr>
        <w:t xml:space="preserve"> </w:t>
      </w:r>
      <w:r w:rsidR="00FC097B">
        <w:rPr>
          <w:b/>
          <w:lang w:val="en-GB"/>
        </w:rPr>
        <w:t>of February</w:t>
      </w:r>
      <w:r w:rsidR="00DA1E02" w:rsidRPr="00A6571D">
        <w:rPr>
          <w:b/>
          <w:lang w:val="en-GB"/>
        </w:rPr>
        <w:t xml:space="preserve"> 2021</w:t>
      </w:r>
      <w:r w:rsidR="00B70922" w:rsidRPr="00A6571D">
        <w:rPr>
          <w:b/>
          <w:lang w:val="en-GB"/>
        </w:rPr>
        <w:t xml:space="preserve"> </w:t>
      </w:r>
    </w:p>
    <w:p w14:paraId="179443E9" w14:textId="041EB346" w:rsidR="00DA1E02" w:rsidRPr="00F4468A" w:rsidRDefault="00B70922" w:rsidP="004A2CB0">
      <w:pPr>
        <w:jc w:val="center"/>
        <w:rPr>
          <w:b/>
          <w:lang w:val="en-GB"/>
        </w:rPr>
      </w:pPr>
      <w:r w:rsidRPr="00A6571D">
        <w:rPr>
          <w:b/>
          <w:lang w:val="en-GB"/>
        </w:rPr>
        <w:t>(report</w:t>
      </w:r>
      <w:r w:rsidR="00E43EC3" w:rsidRPr="00A6571D">
        <w:rPr>
          <w:b/>
          <w:lang w:val="en-GB"/>
        </w:rPr>
        <w:t xml:space="preserve"> 2021</w:t>
      </w:r>
      <w:r w:rsidR="00C1260D">
        <w:rPr>
          <w:b/>
          <w:lang w:val="en-GB"/>
        </w:rPr>
        <w:t>_13</w:t>
      </w:r>
      <w:r w:rsidRPr="00A6571D">
        <w:rPr>
          <w:b/>
          <w:lang w:val="en-GB"/>
        </w:rPr>
        <w:t>)</w:t>
      </w:r>
    </w:p>
    <w:p w14:paraId="1D8C28A7" w14:textId="41918244" w:rsidR="00DA1E02" w:rsidRPr="00A6571D" w:rsidRDefault="00DA1E02" w:rsidP="009E6313">
      <w:pPr>
        <w:jc w:val="both"/>
        <w:rPr>
          <w:lang w:val="en-GB"/>
        </w:rPr>
      </w:pPr>
    </w:p>
    <w:p w14:paraId="53340F0C" w14:textId="77777777" w:rsidR="0005128E" w:rsidRPr="00A6571D" w:rsidRDefault="0005128E" w:rsidP="0005128E">
      <w:pPr>
        <w:pBdr>
          <w:top w:val="single" w:sz="4" w:space="1" w:color="auto"/>
          <w:left w:val="single" w:sz="4" w:space="4" w:color="auto"/>
          <w:bottom w:val="single" w:sz="4" w:space="1" w:color="auto"/>
          <w:right w:val="single" w:sz="4" w:space="4" w:color="auto"/>
        </w:pBdr>
        <w:jc w:val="both"/>
        <w:rPr>
          <w:b/>
          <w:lang w:val="en-GB"/>
        </w:rPr>
      </w:pPr>
    </w:p>
    <w:p w14:paraId="19B14D6C" w14:textId="65B105B0" w:rsidR="009E6313" w:rsidRPr="00A6571D" w:rsidRDefault="009E6313" w:rsidP="0005128E">
      <w:pPr>
        <w:pBdr>
          <w:top w:val="single" w:sz="4" w:space="1" w:color="auto"/>
          <w:left w:val="single" w:sz="4" w:space="4" w:color="auto"/>
          <w:bottom w:val="single" w:sz="4" w:space="1" w:color="auto"/>
          <w:right w:val="single" w:sz="4" w:space="4" w:color="auto"/>
        </w:pBdr>
        <w:jc w:val="both"/>
        <w:rPr>
          <w:b/>
          <w:lang w:val="en-GB"/>
        </w:rPr>
      </w:pPr>
      <w:r w:rsidRPr="00A6571D">
        <w:rPr>
          <w:b/>
          <w:lang w:val="en-GB"/>
        </w:rPr>
        <w:t>Executive summary</w:t>
      </w:r>
    </w:p>
    <w:p w14:paraId="1A5455B8" w14:textId="77777777" w:rsidR="009E6313" w:rsidRPr="00A6571D" w:rsidRDefault="009E6313" w:rsidP="0005128E">
      <w:pPr>
        <w:pBdr>
          <w:top w:val="single" w:sz="4" w:space="1" w:color="auto"/>
          <w:left w:val="single" w:sz="4" w:space="4" w:color="auto"/>
          <w:bottom w:val="single" w:sz="4" w:space="1" w:color="auto"/>
          <w:right w:val="single" w:sz="4" w:space="4" w:color="auto"/>
        </w:pBdr>
        <w:jc w:val="both"/>
        <w:rPr>
          <w:lang w:val="en-GB"/>
        </w:rPr>
      </w:pPr>
    </w:p>
    <w:p w14:paraId="6739E708" w14:textId="236EE4A3" w:rsidR="00A07A0E" w:rsidRDefault="009E6313" w:rsidP="0005128E">
      <w:pPr>
        <w:pBdr>
          <w:top w:val="single" w:sz="4" w:space="1" w:color="auto"/>
          <w:left w:val="single" w:sz="4" w:space="4" w:color="auto"/>
          <w:bottom w:val="single" w:sz="4" w:space="1" w:color="auto"/>
          <w:right w:val="single" w:sz="4" w:space="4" w:color="auto"/>
        </w:pBdr>
        <w:jc w:val="both"/>
        <w:rPr>
          <w:lang w:val="en-GB"/>
        </w:rPr>
      </w:pPr>
      <w:r w:rsidRPr="00A6571D">
        <w:rPr>
          <w:lang w:val="en-GB"/>
        </w:rPr>
        <w:t xml:space="preserve">Genomic surveillance </w:t>
      </w:r>
      <w:r w:rsidR="00A00649" w:rsidRPr="00A6571D">
        <w:rPr>
          <w:lang w:val="en-GB"/>
        </w:rPr>
        <w:t xml:space="preserve">in Belgium is </w:t>
      </w:r>
      <w:r w:rsidR="00692F08">
        <w:rPr>
          <w:lang w:val="en-GB"/>
        </w:rPr>
        <w:t>organised around 3</w:t>
      </w:r>
      <w:r w:rsidR="00A07A0E">
        <w:rPr>
          <w:lang w:val="en-GB"/>
        </w:rPr>
        <w:t xml:space="preserve"> different </w:t>
      </w:r>
      <w:r w:rsidR="008F73C6">
        <w:rPr>
          <w:lang w:val="en-GB"/>
        </w:rPr>
        <w:t xml:space="preserve">arms aiming to monitor </w:t>
      </w:r>
      <w:r w:rsidR="00536870">
        <w:rPr>
          <w:lang w:val="en-GB"/>
        </w:rPr>
        <w:t>the emergence and the further spread</w:t>
      </w:r>
      <w:r w:rsidR="008F73C6">
        <w:rPr>
          <w:lang w:val="en-GB"/>
        </w:rPr>
        <w:t xml:space="preserve"> </w:t>
      </w:r>
      <w:r w:rsidR="00A07A0E">
        <w:rPr>
          <w:lang w:val="en-GB"/>
        </w:rPr>
        <w:t xml:space="preserve">of specific viral populations (variants of concern, VOCs) which may </w:t>
      </w:r>
      <w:r w:rsidR="00692F08">
        <w:rPr>
          <w:lang w:val="en-GB"/>
        </w:rPr>
        <w:t>impact</w:t>
      </w:r>
      <w:r w:rsidR="00A07A0E">
        <w:rPr>
          <w:lang w:val="en-GB"/>
        </w:rPr>
        <w:t xml:space="preserve"> disease con</w:t>
      </w:r>
      <w:r w:rsidR="00536870">
        <w:rPr>
          <w:lang w:val="en-GB"/>
        </w:rPr>
        <w:t>trol</w:t>
      </w:r>
      <w:r w:rsidR="00A07A0E">
        <w:rPr>
          <w:lang w:val="en-GB"/>
        </w:rPr>
        <w:t xml:space="preserve"> and/or vaccination strategies. </w:t>
      </w:r>
    </w:p>
    <w:p w14:paraId="1D58D3CE" w14:textId="77777777" w:rsidR="00A07A0E" w:rsidRDefault="00A07A0E" w:rsidP="0005128E">
      <w:pPr>
        <w:pBdr>
          <w:top w:val="single" w:sz="4" w:space="1" w:color="auto"/>
          <w:left w:val="single" w:sz="4" w:space="4" w:color="auto"/>
          <w:bottom w:val="single" w:sz="4" w:space="1" w:color="auto"/>
          <w:right w:val="single" w:sz="4" w:space="4" w:color="auto"/>
        </w:pBdr>
        <w:jc w:val="both"/>
        <w:rPr>
          <w:lang w:val="en-GB"/>
        </w:rPr>
      </w:pPr>
    </w:p>
    <w:p w14:paraId="30F6B45D" w14:textId="63AF072D" w:rsidR="008F73C6" w:rsidRPr="00A6571D" w:rsidRDefault="00A07A0E" w:rsidP="008F73C6">
      <w:pPr>
        <w:pBdr>
          <w:top w:val="single" w:sz="4" w:space="1" w:color="auto"/>
          <w:left w:val="single" w:sz="4" w:space="4" w:color="auto"/>
          <w:bottom w:val="single" w:sz="4" w:space="1" w:color="auto"/>
          <w:right w:val="single" w:sz="4" w:space="4" w:color="auto"/>
        </w:pBdr>
        <w:jc w:val="both"/>
        <w:rPr>
          <w:lang w:val="en-GB"/>
        </w:rPr>
      </w:pPr>
      <w:r>
        <w:rPr>
          <w:lang w:val="en-GB"/>
        </w:rPr>
        <w:t xml:space="preserve">Through </w:t>
      </w:r>
      <w:r w:rsidR="00536870">
        <w:rPr>
          <w:lang w:val="en-GB"/>
        </w:rPr>
        <w:t>baseline surveillance</w:t>
      </w:r>
      <w:r>
        <w:rPr>
          <w:lang w:val="en-GB"/>
        </w:rPr>
        <w:t xml:space="preserve">, </w:t>
      </w:r>
      <w:r w:rsidR="00692F08">
        <w:rPr>
          <w:lang w:val="en-GB"/>
        </w:rPr>
        <w:t xml:space="preserve">an unbiased selection of positive samples from </w:t>
      </w:r>
      <w:r>
        <w:rPr>
          <w:lang w:val="en-GB"/>
        </w:rPr>
        <w:t xml:space="preserve">24 sentinel labs </w:t>
      </w:r>
      <w:r w:rsidR="00692F08">
        <w:rPr>
          <w:lang w:val="en-GB"/>
        </w:rPr>
        <w:t>(selected based on geographical dispersion and</w:t>
      </w:r>
      <w:r>
        <w:rPr>
          <w:lang w:val="en-GB"/>
        </w:rPr>
        <w:t xml:space="preserve"> </w:t>
      </w:r>
      <w:r w:rsidR="008334DA">
        <w:rPr>
          <w:lang w:val="en-GB"/>
        </w:rPr>
        <w:t>diversity of clinical</w:t>
      </w:r>
      <w:r>
        <w:rPr>
          <w:lang w:val="en-GB"/>
        </w:rPr>
        <w:t xml:space="preserve"> patterns</w:t>
      </w:r>
      <w:r w:rsidR="00692F08">
        <w:rPr>
          <w:lang w:val="en-GB"/>
        </w:rPr>
        <w:t xml:space="preserve">) are </w:t>
      </w:r>
      <w:r w:rsidR="008F73C6">
        <w:rPr>
          <w:lang w:val="en-GB"/>
        </w:rPr>
        <w:t>analysed in</w:t>
      </w:r>
      <w:r w:rsidR="00692F08">
        <w:rPr>
          <w:lang w:val="en-GB"/>
        </w:rPr>
        <w:t xml:space="preserve"> designated sequencing platforms.</w:t>
      </w:r>
      <w:r>
        <w:rPr>
          <w:lang w:val="en-GB"/>
        </w:rPr>
        <w:t xml:space="preserve"> </w:t>
      </w:r>
      <w:r w:rsidR="0095216F">
        <w:rPr>
          <w:lang w:val="en-GB"/>
        </w:rPr>
        <w:t xml:space="preserve">Currently, </w:t>
      </w:r>
      <w:r w:rsidR="00906FDC">
        <w:rPr>
          <w:lang w:val="en-GB"/>
        </w:rPr>
        <w:t>6.338</w:t>
      </w:r>
      <w:r w:rsidR="00692F08">
        <w:rPr>
          <w:lang w:val="en-GB"/>
        </w:rPr>
        <w:t xml:space="preserve"> </w:t>
      </w:r>
      <w:r w:rsidR="008F73C6">
        <w:rPr>
          <w:lang w:val="en-GB"/>
        </w:rPr>
        <w:t xml:space="preserve">Belgian </w:t>
      </w:r>
      <w:r w:rsidR="00692F08">
        <w:rPr>
          <w:lang w:val="en-GB"/>
        </w:rPr>
        <w:t>sequences are</w:t>
      </w:r>
      <w:r w:rsidR="0095216F">
        <w:rPr>
          <w:lang w:val="en-GB"/>
        </w:rPr>
        <w:t xml:space="preserve"> available on GISAID</w:t>
      </w:r>
      <w:r w:rsidR="008F73C6">
        <w:rPr>
          <w:lang w:val="en-GB"/>
        </w:rPr>
        <w:t xml:space="preserve">. </w:t>
      </w:r>
      <w:r w:rsidR="008F73C6" w:rsidRPr="009B2A00">
        <w:rPr>
          <w:lang w:val="en-GB"/>
        </w:rPr>
        <w:t>During week</w:t>
      </w:r>
      <w:r w:rsidR="00C1260D">
        <w:rPr>
          <w:lang w:val="en-GB"/>
        </w:rPr>
        <w:t xml:space="preserve">s </w:t>
      </w:r>
      <w:r w:rsidR="0095216F">
        <w:rPr>
          <w:lang w:val="en-GB"/>
        </w:rPr>
        <w:t>6</w:t>
      </w:r>
      <w:r w:rsidR="00C1260D">
        <w:rPr>
          <w:lang w:val="en-GB"/>
        </w:rPr>
        <w:t>,7 and 8</w:t>
      </w:r>
      <w:r w:rsidR="008F73C6" w:rsidRPr="009B2A00">
        <w:rPr>
          <w:lang w:val="en-GB"/>
        </w:rPr>
        <w:t xml:space="preserve">, </w:t>
      </w:r>
      <w:r w:rsidR="00C1260D">
        <w:rPr>
          <w:lang w:val="en-GB"/>
        </w:rPr>
        <w:t>670</w:t>
      </w:r>
      <w:r w:rsidR="008F73C6" w:rsidRPr="009B2A00">
        <w:rPr>
          <w:lang w:val="en-GB"/>
        </w:rPr>
        <w:t xml:space="preserve"> samples have been sequenced as part of the baseline surveillance, among which </w:t>
      </w:r>
      <w:r w:rsidR="0095216F">
        <w:rPr>
          <w:lang w:val="en-GB"/>
        </w:rPr>
        <w:t>2</w:t>
      </w:r>
      <w:r w:rsidR="00C1260D">
        <w:rPr>
          <w:lang w:val="en-GB"/>
        </w:rPr>
        <w:t>92</w:t>
      </w:r>
      <w:r w:rsidR="009B2A00" w:rsidRPr="009B2A00">
        <w:rPr>
          <w:lang w:val="en-GB"/>
        </w:rPr>
        <w:t xml:space="preserve"> were </w:t>
      </w:r>
      <w:r w:rsidR="007D6DC5">
        <w:rPr>
          <w:lang w:val="en-GB"/>
        </w:rPr>
        <w:t>20I/</w:t>
      </w:r>
      <w:r w:rsidR="009B2A00" w:rsidRPr="009B2A00">
        <w:rPr>
          <w:lang w:val="en-GB"/>
        </w:rPr>
        <w:t>501Y.V1</w:t>
      </w:r>
      <w:r w:rsidR="00285E0B">
        <w:rPr>
          <w:lang w:val="en-GB"/>
        </w:rPr>
        <w:t xml:space="preserve"> </w:t>
      </w:r>
      <w:r w:rsidR="0095216F">
        <w:rPr>
          <w:lang w:val="en-GB"/>
        </w:rPr>
        <w:t>(</w:t>
      </w:r>
      <w:r w:rsidR="00C1260D">
        <w:rPr>
          <w:lang w:val="en-GB"/>
        </w:rPr>
        <w:t>43,6</w:t>
      </w:r>
      <w:r w:rsidR="00285E0B" w:rsidRPr="009B2A00">
        <w:rPr>
          <w:lang w:val="en-GB"/>
        </w:rPr>
        <w:t>%)</w:t>
      </w:r>
      <w:r w:rsidR="009B2A00" w:rsidRPr="009B2A00">
        <w:rPr>
          <w:lang w:val="en-GB"/>
        </w:rPr>
        <w:t xml:space="preserve">, </w:t>
      </w:r>
      <w:r w:rsidR="00C1260D">
        <w:rPr>
          <w:lang w:val="en-GB"/>
        </w:rPr>
        <w:t>34</w:t>
      </w:r>
      <w:r w:rsidR="008F73C6" w:rsidRPr="009B2A00">
        <w:rPr>
          <w:lang w:val="en-GB"/>
        </w:rPr>
        <w:t xml:space="preserve"> were </w:t>
      </w:r>
      <w:r w:rsidR="007D6DC5">
        <w:rPr>
          <w:lang w:val="en-GB"/>
        </w:rPr>
        <w:t>20H/</w:t>
      </w:r>
      <w:r w:rsidR="008F73C6" w:rsidRPr="009B2A00">
        <w:rPr>
          <w:lang w:val="en-GB"/>
        </w:rPr>
        <w:t>501Y.V2</w:t>
      </w:r>
      <w:r w:rsidR="00285E0B">
        <w:rPr>
          <w:lang w:val="en-GB"/>
        </w:rPr>
        <w:t xml:space="preserve"> </w:t>
      </w:r>
      <w:r w:rsidR="00C1260D">
        <w:rPr>
          <w:lang w:val="en-GB"/>
        </w:rPr>
        <w:t>(5</w:t>
      </w:r>
      <w:r w:rsidR="00285E0B" w:rsidRPr="009B2A00">
        <w:rPr>
          <w:lang w:val="en-GB"/>
        </w:rPr>
        <w:t>%)</w:t>
      </w:r>
      <w:r w:rsidR="00285E0B">
        <w:rPr>
          <w:lang w:val="en-GB"/>
        </w:rPr>
        <w:t xml:space="preserve"> </w:t>
      </w:r>
      <w:r w:rsidR="009B2A00" w:rsidRPr="009B2A00">
        <w:rPr>
          <w:lang w:val="en-GB"/>
        </w:rPr>
        <w:t xml:space="preserve">and </w:t>
      </w:r>
      <w:r w:rsidR="00C1260D">
        <w:rPr>
          <w:lang w:val="en-GB"/>
        </w:rPr>
        <w:t>8</w:t>
      </w:r>
      <w:r w:rsidR="0094250E" w:rsidRPr="009B2A00">
        <w:rPr>
          <w:lang w:val="en-GB"/>
        </w:rPr>
        <w:t xml:space="preserve"> </w:t>
      </w:r>
      <w:r w:rsidR="009B2A00" w:rsidRPr="009B2A00">
        <w:rPr>
          <w:lang w:val="en-GB"/>
        </w:rPr>
        <w:t xml:space="preserve">were </w:t>
      </w:r>
      <w:r w:rsidR="007D6DC5">
        <w:rPr>
          <w:lang w:val="en-GB"/>
        </w:rPr>
        <w:t xml:space="preserve">20J/501Y.V3 </w:t>
      </w:r>
      <w:r w:rsidR="00F02804">
        <w:rPr>
          <w:lang w:val="en-GB"/>
        </w:rPr>
        <w:t>(</w:t>
      </w:r>
      <w:r w:rsidR="00C1260D">
        <w:rPr>
          <w:lang w:val="en-GB"/>
        </w:rPr>
        <w:t>1,2</w:t>
      </w:r>
      <w:r w:rsidR="009B2A00" w:rsidRPr="009B2A00">
        <w:rPr>
          <w:lang w:val="en-GB"/>
        </w:rPr>
        <w:t>%).</w:t>
      </w:r>
      <w:r w:rsidR="00F02804">
        <w:rPr>
          <w:lang w:val="en-GB"/>
        </w:rPr>
        <w:t xml:space="preserve"> </w:t>
      </w:r>
    </w:p>
    <w:p w14:paraId="1D6F6981" w14:textId="4B01F539" w:rsidR="009B7A63" w:rsidRDefault="009B7A63" w:rsidP="0005128E">
      <w:pPr>
        <w:pBdr>
          <w:top w:val="single" w:sz="4" w:space="1" w:color="auto"/>
          <w:left w:val="single" w:sz="4" w:space="4" w:color="auto"/>
          <w:bottom w:val="single" w:sz="4" w:space="1" w:color="auto"/>
          <w:right w:val="single" w:sz="4" w:space="4" w:color="auto"/>
        </w:pBdr>
        <w:jc w:val="both"/>
        <w:rPr>
          <w:lang w:val="en-GB"/>
        </w:rPr>
      </w:pPr>
    </w:p>
    <w:p w14:paraId="252977AE" w14:textId="540E7784" w:rsidR="000C616B" w:rsidRDefault="000C616B" w:rsidP="0005128E">
      <w:pPr>
        <w:pBdr>
          <w:top w:val="single" w:sz="4" w:space="1" w:color="auto"/>
          <w:left w:val="single" w:sz="4" w:space="4" w:color="auto"/>
          <w:bottom w:val="single" w:sz="4" w:space="1" w:color="auto"/>
          <w:right w:val="single" w:sz="4" w:space="4" w:color="auto"/>
        </w:pBdr>
        <w:jc w:val="both"/>
        <w:rPr>
          <w:lang w:val="en-GB"/>
        </w:rPr>
      </w:pPr>
      <w:r>
        <w:rPr>
          <w:lang w:val="en-GB"/>
        </w:rPr>
        <w:t xml:space="preserve">The majority of new infections occurring in </w:t>
      </w:r>
      <w:r w:rsidR="00EE1449">
        <w:rPr>
          <w:lang w:val="en-GB"/>
        </w:rPr>
        <w:t>Belgium are now caused by a VOC</w:t>
      </w:r>
      <w:del w:id="0" w:author="Author">
        <w:r w:rsidR="00EE1449" w:rsidDel="00157938">
          <w:rPr>
            <w:lang w:val="en-GB"/>
          </w:rPr>
          <w:delText xml:space="preserve">, and </w:delText>
        </w:r>
      </w:del>
      <w:ins w:id="1" w:author="Author">
        <w:r w:rsidR="00157938">
          <w:rPr>
            <w:lang w:val="en-GB"/>
          </w:rPr>
          <w:t xml:space="preserve">. Collectively, they are </w:t>
        </w:r>
      </w:ins>
      <w:del w:id="2" w:author="Author">
        <w:r w:rsidR="00EE1449" w:rsidDel="00157938">
          <w:rPr>
            <w:lang w:val="en-GB"/>
          </w:rPr>
          <w:delText xml:space="preserve">this phenomenon </w:delText>
        </w:r>
      </w:del>
      <w:ins w:id="3" w:author="Author">
        <w:r w:rsidR="00157938">
          <w:rPr>
            <w:lang w:val="en-GB"/>
          </w:rPr>
          <w:t xml:space="preserve">now </w:t>
        </w:r>
      </w:ins>
      <w:r w:rsidR="00EE1449">
        <w:rPr>
          <w:lang w:val="en-GB"/>
        </w:rPr>
        <w:t>driv</w:t>
      </w:r>
      <w:ins w:id="4" w:author="Author">
        <w:r w:rsidR="00157938">
          <w:rPr>
            <w:lang w:val="en-GB"/>
          </w:rPr>
          <w:t>ing</w:t>
        </w:r>
      </w:ins>
      <w:del w:id="5" w:author="Author">
        <w:r w:rsidR="00EE1449" w:rsidDel="00157938">
          <w:rPr>
            <w:lang w:val="en-GB"/>
          </w:rPr>
          <w:delText>es</w:delText>
        </w:r>
      </w:del>
      <w:r w:rsidR="00EE1449">
        <w:rPr>
          <w:lang w:val="en-GB"/>
        </w:rPr>
        <w:t xml:space="preserve"> </w:t>
      </w:r>
      <w:del w:id="6" w:author="Author">
        <w:r w:rsidR="00EE1449" w:rsidDel="00157938">
          <w:rPr>
            <w:lang w:val="en-GB"/>
          </w:rPr>
          <w:delText xml:space="preserve">now </w:delText>
        </w:r>
      </w:del>
      <w:r w:rsidR="00EE1449">
        <w:rPr>
          <w:lang w:val="en-GB"/>
        </w:rPr>
        <w:t>the dynamic</w:t>
      </w:r>
      <w:ins w:id="7" w:author="Author">
        <w:r w:rsidR="00157938">
          <w:rPr>
            <w:lang w:val="en-GB"/>
          </w:rPr>
          <w:t>s</w:t>
        </w:r>
      </w:ins>
      <w:r w:rsidR="00EE1449">
        <w:rPr>
          <w:lang w:val="en-GB"/>
        </w:rPr>
        <w:t xml:space="preserve"> of the epidemic</w:t>
      </w:r>
      <w:del w:id="8" w:author="Author">
        <w:r w:rsidR="00EE1449" w:rsidDel="00157938">
          <w:rPr>
            <w:lang w:val="en-GB"/>
          </w:rPr>
          <w:delText xml:space="preserve"> in the country</w:delText>
        </w:r>
      </w:del>
      <w:ins w:id="9" w:author="Author">
        <w:r w:rsidR="00157938">
          <w:rPr>
            <w:lang w:val="en-GB"/>
          </w:rPr>
          <w:t xml:space="preserve"> and are causing the number of daily infections to start rising again</w:t>
        </w:r>
      </w:ins>
      <w:r w:rsidR="00EE1449">
        <w:rPr>
          <w:lang w:val="en-GB"/>
        </w:rPr>
        <w:t>.</w:t>
      </w:r>
    </w:p>
    <w:p w14:paraId="4CFC3D14" w14:textId="77777777" w:rsidR="0005128E" w:rsidRDefault="0005128E" w:rsidP="0005128E">
      <w:pPr>
        <w:pBdr>
          <w:top w:val="single" w:sz="4" w:space="1" w:color="auto"/>
          <w:left w:val="single" w:sz="4" w:space="4" w:color="auto"/>
          <w:bottom w:val="single" w:sz="4" w:space="1" w:color="auto"/>
          <w:right w:val="single" w:sz="4" w:space="4" w:color="auto"/>
        </w:pBdr>
        <w:jc w:val="both"/>
        <w:rPr>
          <w:lang w:val="en-GB"/>
        </w:rPr>
      </w:pPr>
    </w:p>
    <w:p w14:paraId="725EB580" w14:textId="52C1E663" w:rsidR="009E6313" w:rsidRDefault="009E6313" w:rsidP="009E6313">
      <w:pPr>
        <w:jc w:val="both"/>
        <w:rPr>
          <w:lang w:val="en-GB"/>
        </w:rPr>
      </w:pPr>
    </w:p>
    <w:p w14:paraId="4D759A52" w14:textId="30F56F3B" w:rsidR="00A6571D" w:rsidRDefault="00A6571D" w:rsidP="0005128E">
      <w:pPr>
        <w:rPr>
          <w:lang w:val="en-GB"/>
        </w:rPr>
      </w:pPr>
      <w:r>
        <w:rPr>
          <w:lang w:val="en-GB"/>
        </w:rPr>
        <w:t>Authors (National Reference Laboratory – UZ Leuven and KU Leuven):</w:t>
      </w:r>
    </w:p>
    <w:p w14:paraId="0C2812BC" w14:textId="2D5E2CAA" w:rsidR="0005128E" w:rsidRDefault="0005128E" w:rsidP="0005128E">
      <w:pPr>
        <w:rPr>
          <w:i/>
          <w:lang w:val="en-GB"/>
        </w:rPr>
      </w:pPr>
      <w:r w:rsidRPr="00227F99">
        <w:rPr>
          <w:i/>
          <w:lang w:val="en-GB"/>
        </w:rPr>
        <w:t>Piet</w:t>
      </w:r>
      <w:r w:rsidR="00775DB6" w:rsidRPr="00227F99">
        <w:rPr>
          <w:i/>
          <w:lang w:val="en-GB"/>
        </w:rPr>
        <w:t xml:space="preserve"> Maes, Lize Cuypers, Guy Baele, </w:t>
      </w:r>
      <w:r w:rsidRPr="00227F99">
        <w:rPr>
          <w:i/>
          <w:lang w:val="en-GB"/>
        </w:rPr>
        <w:t>Els Keyaerts</w:t>
      </w:r>
      <w:r w:rsidR="00E75C53" w:rsidRPr="00227F99">
        <w:rPr>
          <w:i/>
          <w:lang w:val="en-GB"/>
        </w:rPr>
        <w:t xml:space="preserve">, </w:t>
      </w:r>
      <w:r w:rsidR="005A35B3" w:rsidRPr="00227F99">
        <w:rPr>
          <w:i/>
          <w:lang w:val="en-GB"/>
        </w:rPr>
        <w:t xml:space="preserve">Elke Wollants, </w:t>
      </w:r>
      <w:r w:rsidR="00E75C53" w:rsidRPr="00227F99">
        <w:rPr>
          <w:i/>
          <w:lang w:val="en-GB"/>
        </w:rPr>
        <w:t>Marc Van Ranst</w:t>
      </w:r>
      <w:r w:rsidR="00A6571D" w:rsidRPr="00227F99">
        <w:rPr>
          <w:i/>
          <w:lang w:val="en-GB"/>
        </w:rPr>
        <w:t xml:space="preserve">, </w:t>
      </w:r>
      <w:r w:rsidRPr="00227F99">
        <w:rPr>
          <w:i/>
          <w:lang w:val="en-GB"/>
        </w:rPr>
        <w:t xml:space="preserve">Emmanuel André </w:t>
      </w:r>
    </w:p>
    <w:p w14:paraId="10E442A3" w14:textId="548F810A" w:rsidR="00534800" w:rsidRDefault="00534800" w:rsidP="0005128E">
      <w:pPr>
        <w:rPr>
          <w:i/>
          <w:lang w:val="en-GB"/>
        </w:rPr>
      </w:pPr>
    </w:p>
    <w:p w14:paraId="20562C5C" w14:textId="1CBA4793" w:rsidR="00534800" w:rsidRPr="00534800" w:rsidRDefault="00534800" w:rsidP="0005128E">
      <w:pPr>
        <w:rPr>
          <w:i/>
          <w:lang w:val="en-GB"/>
        </w:rPr>
      </w:pPr>
      <w:r>
        <w:rPr>
          <w:lang w:val="en-GB"/>
        </w:rPr>
        <w:t>Collaborators of this report (</w:t>
      </w:r>
      <w:del w:id="10" w:author="Author">
        <w:r w:rsidDel="00157938">
          <w:rPr>
            <w:lang w:val="en-GB"/>
          </w:rPr>
          <w:delText>U</w:delText>
        </w:r>
      </w:del>
      <w:ins w:id="11" w:author="Author">
        <w:r w:rsidR="00157938">
          <w:rPr>
            <w:lang w:val="en-GB"/>
          </w:rPr>
          <w:t>KU Leuven</w:t>
        </w:r>
      </w:ins>
      <w:del w:id="12" w:author="Author">
        <w:r w:rsidDel="00157938">
          <w:rPr>
            <w:lang w:val="en-GB"/>
          </w:rPr>
          <w:delText xml:space="preserve"> Liège</w:delText>
        </w:r>
      </w:del>
      <w:r>
        <w:rPr>
          <w:lang w:val="en-GB"/>
        </w:rPr>
        <w:t xml:space="preserve">): </w:t>
      </w:r>
      <w:r w:rsidR="000C616B">
        <w:rPr>
          <w:i/>
          <w:lang w:val="en-GB"/>
        </w:rPr>
        <w:t>Tom Wenseleers</w:t>
      </w:r>
    </w:p>
    <w:p w14:paraId="28A827F5" w14:textId="77777777" w:rsidR="008334DA" w:rsidRPr="00227F99" w:rsidRDefault="008334DA" w:rsidP="0005128E">
      <w:pPr>
        <w:rPr>
          <w:i/>
          <w:lang w:val="en-GB"/>
        </w:rPr>
      </w:pPr>
    </w:p>
    <w:p w14:paraId="18A42531" w14:textId="056638AD" w:rsidR="0005128E" w:rsidRDefault="003A71C3" w:rsidP="0005128E">
      <w:pPr>
        <w:rPr>
          <w:lang w:val="en-GB"/>
        </w:rPr>
      </w:pPr>
      <w:r>
        <w:rPr>
          <w:lang w:val="en-GB"/>
        </w:rPr>
        <w:t xml:space="preserve">With the collaboration of </w:t>
      </w:r>
      <w:r w:rsidR="009B7A63">
        <w:rPr>
          <w:lang w:val="en-GB"/>
        </w:rPr>
        <w:t xml:space="preserve">the laboratories of </w:t>
      </w:r>
      <w:r>
        <w:rPr>
          <w:lang w:val="en-GB"/>
        </w:rPr>
        <w:t>UCL, ULB, UMons, UNamur, ULiège, Ugent, UAntwerpen</w:t>
      </w:r>
      <w:r w:rsidR="003426CA">
        <w:rPr>
          <w:lang w:val="en-GB"/>
        </w:rPr>
        <w:t>, Jessa ZH, AZ Delta</w:t>
      </w:r>
      <w:r w:rsidR="00D26659">
        <w:rPr>
          <w:lang w:val="en-GB"/>
        </w:rPr>
        <w:t>, AZ Klina, IPG, AZ St Lucas Gent, OLV Aalst</w:t>
      </w:r>
      <w:r>
        <w:rPr>
          <w:lang w:val="en-GB"/>
        </w:rPr>
        <w:t xml:space="preserve"> and UZ Leuven/KU Leuven.</w:t>
      </w:r>
      <w:r w:rsidR="003426CA">
        <w:rPr>
          <w:lang w:val="en-GB"/>
        </w:rPr>
        <w:t xml:space="preserve"> </w:t>
      </w:r>
    </w:p>
    <w:p w14:paraId="195F2406" w14:textId="2A62F8E7" w:rsidR="00DB06B0" w:rsidRDefault="00DB06B0">
      <w:pPr>
        <w:rPr>
          <w:lang w:val="en-GB"/>
        </w:rPr>
      </w:pPr>
    </w:p>
    <w:p w14:paraId="2923775E" w14:textId="0B9126E1" w:rsidR="00DB06B0" w:rsidRPr="0005128E" w:rsidRDefault="00DB06B0" w:rsidP="007D47FB">
      <w:pPr>
        <w:pBdr>
          <w:top w:val="single" w:sz="4" w:space="1" w:color="auto"/>
          <w:left w:val="single" w:sz="4" w:space="1" w:color="auto"/>
          <w:bottom w:val="single" w:sz="4" w:space="1" w:color="auto"/>
          <w:right w:val="single" w:sz="4" w:space="1" w:color="auto"/>
        </w:pBdr>
        <w:jc w:val="both"/>
        <w:rPr>
          <w:b/>
          <w:lang w:val="en-GB"/>
        </w:rPr>
      </w:pPr>
      <w:r>
        <w:rPr>
          <w:b/>
          <w:lang w:val="en-GB"/>
        </w:rPr>
        <w:t>Table of content</w:t>
      </w:r>
    </w:p>
    <w:p w14:paraId="50A71316" w14:textId="3CAB244A" w:rsidR="00DB06B0" w:rsidRDefault="00DB06B0"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sidRPr="0005128E">
        <w:rPr>
          <w:lang w:val="en-GB"/>
        </w:rPr>
        <w:t>International context</w:t>
      </w:r>
    </w:p>
    <w:p w14:paraId="0C9BEF98" w14:textId="188D6035" w:rsidR="001419D5" w:rsidRDefault="001419D5"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Pr>
          <w:lang w:val="en-GB"/>
        </w:rPr>
        <w:t>Baseline surveillance</w:t>
      </w:r>
      <w:r w:rsidR="00906FDC">
        <w:rPr>
          <w:lang w:val="en-GB"/>
        </w:rPr>
        <w:t xml:space="preserve"> and proportion of VOCs among new infections in Belgium</w:t>
      </w:r>
    </w:p>
    <w:p w14:paraId="02B099B7" w14:textId="214C8EF2" w:rsidR="00906FDC" w:rsidRDefault="00906FDC"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Pr>
          <w:lang w:val="en-GB"/>
        </w:rPr>
        <w:t xml:space="preserve">Temporary </w:t>
      </w:r>
      <w:r w:rsidR="003D7C44">
        <w:rPr>
          <w:lang w:val="en-GB"/>
        </w:rPr>
        <w:t xml:space="preserve">(and urgent) </w:t>
      </w:r>
      <w:r>
        <w:rPr>
          <w:lang w:val="en-GB"/>
        </w:rPr>
        <w:t>utility for a complementary reflex VOC PCR</w:t>
      </w:r>
    </w:p>
    <w:p w14:paraId="620BB1A8" w14:textId="05E7BBB6" w:rsidR="007D47FB" w:rsidRPr="0005128E" w:rsidRDefault="000C616B" w:rsidP="007D47FB">
      <w:pPr>
        <w:pStyle w:val="ListParagraph"/>
        <w:numPr>
          <w:ilvl w:val="0"/>
          <w:numId w:val="41"/>
        </w:numPr>
        <w:pBdr>
          <w:top w:val="single" w:sz="4" w:space="1" w:color="auto"/>
          <w:left w:val="single" w:sz="4" w:space="1" w:color="auto"/>
          <w:bottom w:val="single" w:sz="4" w:space="1" w:color="auto"/>
          <w:right w:val="single" w:sz="4" w:space="1" w:color="auto"/>
        </w:pBdr>
        <w:jc w:val="both"/>
        <w:rPr>
          <w:lang w:val="en-GB"/>
        </w:rPr>
      </w:pPr>
      <w:r>
        <w:rPr>
          <w:lang w:val="en-GB"/>
        </w:rPr>
        <w:t>Positivity rate in federal platform laboratories</w:t>
      </w:r>
    </w:p>
    <w:p w14:paraId="1928168F" w14:textId="0CCD0931" w:rsidR="00947CC5" w:rsidRDefault="00947CC5" w:rsidP="009E6313">
      <w:pPr>
        <w:jc w:val="both"/>
        <w:rPr>
          <w:lang w:val="en-GB"/>
        </w:rPr>
      </w:pPr>
    </w:p>
    <w:p w14:paraId="30E6456A" w14:textId="4C2DE784" w:rsidR="00534800" w:rsidRDefault="00534800" w:rsidP="009E6313">
      <w:pPr>
        <w:jc w:val="both"/>
        <w:rPr>
          <w:lang w:val="en-GB"/>
        </w:rPr>
      </w:pPr>
    </w:p>
    <w:p w14:paraId="18179436" w14:textId="34712AA0" w:rsidR="00534800" w:rsidRDefault="00534800" w:rsidP="009E6313">
      <w:pPr>
        <w:jc w:val="both"/>
        <w:rPr>
          <w:lang w:val="en-GB"/>
        </w:rPr>
      </w:pPr>
    </w:p>
    <w:p w14:paraId="747D13A3" w14:textId="18BD7398" w:rsidR="00534800" w:rsidRDefault="00534800" w:rsidP="009E6313">
      <w:pPr>
        <w:jc w:val="both"/>
        <w:rPr>
          <w:lang w:val="en-GB"/>
        </w:rPr>
      </w:pPr>
    </w:p>
    <w:p w14:paraId="37084B83" w14:textId="5E331FBA" w:rsidR="00534800" w:rsidRDefault="00534800" w:rsidP="009E6313">
      <w:pPr>
        <w:jc w:val="both"/>
        <w:rPr>
          <w:lang w:val="en-GB"/>
        </w:rPr>
      </w:pPr>
    </w:p>
    <w:p w14:paraId="6A550553" w14:textId="3129B0C4" w:rsidR="00C1260D" w:rsidRDefault="00C1260D" w:rsidP="009E6313">
      <w:pPr>
        <w:jc w:val="both"/>
        <w:rPr>
          <w:lang w:val="en-GB"/>
        </w:rPr>
      </w:pPr>
    </w:p>
    <w:p w14:paraId="276F18DC" w14:textId="2F22157A" w:rsidR="00C1260D" w:rsidRDefault="00C1260D" w:rsidP="009E6313">
      <w:pPr>
        <w:jc w:val="both"/>
        <w:rPr>
          <w:lang w:val="en-GB"/>
        </w:rPr>
      </w:pPr>
    </w:p>
    <w:p w14:paraId="499EA5B6" w14:textId="122E47A7" w:rsidR="00C1260D" w:rsidRDefault="00C1260D" w:rsidP="009E6313">
      <w:pPr>
        <w:jc w:val="both"/>
        <w:rPr>
          <w:lang w:val="en-GB"/>
        </w:rPr>
      </w:pPr>
    </w:p>
    <w:p w14:paraId="147F9EFF" w14:textId="4BCDF0CB" w:rsidR="00C1260D" w:rsidRDefault="00C1260D" w:rsidP="009E6313">
      <w:pPr>
        <w:jc w:val="both"/>
        <w:rPr>
          <w:lang w:val="en-GB"/>
        </w:rPr>
      </w:pPr>
    </w:p>
    <w:p w14:paraId="369B85FF" w14:textId="77777777" w:rsidR="00C1260D" w:rsidRDefault="00C1260D" w:rsidP="009E6313">
      <w:pPr>
        <w:jc w:val="both"/>
        <w:rPr>
          <w:lang w:val="en-GB"/>
        </w:rPr>
      </w:pPr>
    </w:p>
    <w:p w14:paraId="7507890F" w14:textId="765CDBC8" w:rsidR="007D47FB" w:rsidRDefault="007D47FB" w:rsidP="009E6313">
      <w:pPr>
        <w:jc w:val="both"/>
        <w:rPr>
          <w:lang w:val="en-GB"/>
        </w:rPr>
      </w:pPr>
    </w:p>
    <w:p w14:paraId="63688D54" w14:textId="1EFEBB60" w:rsidR="007D47FB" w:rsidRDefault="007D47FB" w:rsidP="009E6313">
      <w:pPr>
        <w:jc w:val="both"/>
        <w:rPr>
          <w:lang w:val="en-GB"/>
        </w:rPr>
      </w:pPr>
    </w:p>
    <w:p w14:paraId="2D67062D" w14:textId="77777777" w:rsidR="007D47FB" w:rsidRDefault="007D47FB" w:rsidP="009E6313">
      <w:pPr>
        <w:jc w:val="both"/>
        <w:rPr>
          <w:lang w:val="en-GB"/>
        </w:rPr>
      </w:pPr>
    </w:p>
    <w:p w14:paraId="0143ABAD" w14:textId="77777777" w:rsidR="00534800" w:rsidRDefault="00534800" w:rsidP="009E6313">
      <w:pPr>
        <w:jc w:val="both"/>
        <w:rPr>
          <w:lang w:val="en-GB"/>
        </w:rPr>
      </w:pPr>
    </w:p>
    <w:p w14:paraId="250044D8" w14:textId="77777777" w:rsidR="00DA1E02" w:rsidRPr="004A2CB0" w:rsidRDefault="00DA1E02" w:rsidP="00F97C61">
      <w:pPr>
        <w:pStyle w:val="ListParagraph"/>
        <w:numPr>
          <w:ilvl w:val="0"/>
          <w:numId w:val="27"/>
        </w:numPr>
        <w:rPr>
          <w:b/>
          <w:lang w:val="en-GB"/>
        </w:rPr>
      </w:pPr>
      <w:r w:rsidRPr="004A2CB0">
        <w:rPr>
          <w:b/>
          <w:lang w:val="en-GB"/>
        </w:rPr>
        <w:t>International context</w:t>
      </w:r>
    </w:p>
    <w:p w14:paraId="165DD276" w14:textId="77777777" w:rsidR="00DA1E02" w:rsidRDefault="00DA1E02">
      <w:pPr>
        <w:rPr>
          <w:lang w:val="en-GB"/>
        </w:rPr>
      </w:pPr>
    </w:p>
    <w:p w14:paraId="285FB0FE" w14:textId="6E2B364C" w:rsidR="00DA1E02" w:rsidRDefault="00191DDB" w:rsidP="00865AF5">
      <w:pPr>
        <w:jc w:val="both"/>
        <w:rPr>
          <w:lang w:val="en-GB"/>
        </w:rPr>
      </w:pPr>
      <w:r>
        <w:rPr>
          <w:lang w:val="en-GB"/>
        </w:rPr>
        <w:t>Since the end of the year, 4</w:t>
      </w:r>
      <w:r w:rsidR="00DA1E02">
        <w:rPr>
          <w:lang w:val="en-GB"/>
        </w:rPr>
        <w:t xml:space="preserve"> variants of concern </w:t>
      </w:r>
      <w:r w:rsidR="00943102">
        <w:rPr>
          <w:lang w:val="en-GB"/>
        </w:rPr>
        <w:t xml:space="preserve">(VOCs) </w:t>
      </w:r>
      <w:r w:rsidR="00DA1E02">
        <w:rPr>
          <w:lang w:val="en-GB"/>
        </w:rPr>
        <w:t>have arisen independently of one another in the United Kingdom (</w:t>
      </w:r>
      <w:r w:rsidR="007D6DC5">
        <w:rPr>
          <w:lang w:val="en-GB"/>
        </w:rPr>
        <w:t>20I/</w:t>
      </w:r>
      <w:r w:rsidR="00DA1E02">
        <w:rPr>
          <w:lang w:val="en-GB"/>
        </w:rPr>
        <w:t>50</w:t>
      </w:r>
      <w:r w:rsidR="00865AF5">
        <w:rPr>
          <w:lang w:val="en-GB"/>
        </w:rPr>
        <w:t>1</w:t>
      </w:r>
      <w:r w:rsidR="00DA1E02">
        <w:rPr>
          <w:lang w:val="en-GB"/>
        </w:rPr>
        <w:t>Y.V1), South Africa (</w:t>
      </w:r>
      <w:r w:rsidR="007D6DC5">
        <w:rPr>
          <w:lang w:val="en-GB"/>
        </w:rPr>
        <w:t>20H/</w:t>
      </w:r>
      <w:r w:rsidR="00DA1E02">
        <w:rPr>
          <w:lang w:val="en-GB"/>
        </w:rPr>
        <w:t>501Y.V2) and Brazil (</w:t>
      </w:r>
      <w:r w:rsidR="007D6DC5">
        <w:rPr>
          <w:lang w:val="en-GB"/>
        </w:rPr>
        <w:t>20J/501Y.V3</w:t>
      </w:r>
      <w:r w:rsidR="00EE46A3">
        <w:rPr>
          <w:lang w:val="en-GB"/>
        </w:rPr>
        <w:t xml:space="preserve"> and P</w:t>
      </w:r>
      <w:r w:rsidR="00B4243B">
        <w:rPr>
          <w:lang w:val="en-GB"/>
        </w:rPr>
        <w:t>.</w:t>
      </w:r>
      <w:r w:rsidR="00EE46A3">
        <w:rPr>
          <w:lang w:val="en-GB"/>
        </w:rPr>
        <w:t>2</w:t>
      </w:r>
      <w:r w:rsidR="00DA1E02">
        <w:rPr>
          <w:lang w:val="en-GB"/>
        </w:rPr>
        <w:t xml:space="preserve">). These variants harbour </w:t>
      </w:r>
      <w:r w:rsidR="007B0F03">
        <w:rPr>
          <w:lang w:val="en-GB"/>
        </w:rPr>
        <w:t>several</w:t>
      </w:r>
      <w:r w:rsidR="00DA1E02">
        <w:rPr>
          <w:lang w:val="en-GB"/>
        </w:rPr>
        <w:t xml:space="preserve"> mutations and deletions associated with higher infectiousness and immune escape.</w:t>
      </w:r>
      <w:r w:rsidR="003F6F61">
        <w:rPr>
          <w:lang w:val="en-GB"/>
        </w:rPr>
        <w:t xml:space="preserve"> All</w:t>
      </w:r>
      <w:r w:rsidR="00865AF5">
        <w:rPr>
          <w:lang w:val="en-GB"/>
        </w:rPr>
        <w:t xml:space="preserve"> variants are </w:t>
      </w:r>
      <w:r w:rsidR="00EE46A3">
        <w:rPr>
          <w:lang w:val="en-GB"/>
        </w:rPr>
        <w:t>spreading internationally, with</w:t>
      </w:r>
      <w:r w:rsidR="008334DA">
        <w:rPr>
          <w:lang w:val="en-GB"/>
        </w:rPr>
        <w:t xml:space="preserve"> 3 VOCs</w:t>
      </w:r>
      <w:r w:rsidR="00865AF5">
        <w:rPr>
          <w:lang w:val="en-GB"/>
        </w:rPr>
        <w:t xml:space="preserve"> having been detected </w:t>
      </w:r>
      <w:r>
        <w:rPr>
          <w:lang w:val="en-GB"/>
        </w:rPr>
        <w:t xml:space="preserve">to date </w:t>
      </w:r>
      <w:r w:rsidR="00865AF5">
        <w:rPr>
          <w:lang w:val="en-GB"/>
        </w:rPr>
        <w:t>in Belgium</w:t>
      </w:r>
      <w:r w:rsidR="00EE46A3">
        <w:rPr>
          <w:lang w:val="en-GB"/>
        </w:rPr>
        <w:t xml:space="preserve"> (</w:t>
      </w:r>
      <w:r w:rsidR="00357CE6">
        <w:rPr>
          <w:lang w:val="en-GB"/>
        </w:rPr>
        <w:t>1.</w:t>
      </w:r>
      <w:r w:rsidR="00C1260D">
        <w:rPr>
          <w:lang w:val="en-GB"/>
        </w:rPr>
        <w:t>875</w:t>
      </w:r>
      <w:r w:rsidR="00357CE6">
        <w:rPr>
          <w:lang w:val="en-GB"/>
        </w:rPr>
        <w:t xml:space="preserve"> for </w:t>
      </w:r>
      <w:r w:rsidR="007D6DC5">
        <w:rPr>
          <w:lang w:val="en-GB"/>
        </w:rPr>
        <w:t>2</w:t>
      </w:r>
      <w:r w:rsidR="00F02804">
        <w:rPr>
          <w:lang w:val="en-GB"/>
        </w:rPr>
        <w:t>0</w:t>
      </w:r>
      <w:r w:rsidR="007D6DC5">
        <w:rPr>
          <w:lang w:val="en-GB"/>
        </w:rPr>
        <w:t>I/</w:t>
      </w:r>
      <w:r w:rsidR="00EE46A3">
        <w:rPr>
          <w:lang w:val="en-GB"/>
        </w:rPr>
        <w:t xml:space="preserve">501Y.V1, </w:t>
      </w:r>
      <w:r w:rsidR="00C1260D">
        <w:rPr>
          <w:lang w:val="en-GB"/>
        </w:rPr>
        <w:t>255</w:t>
      </w:r>
      <w:r w:rsidR="00357CE6">
        <w:rPr>
          <w:lang w:val="en-GB"/>
        </w:rPr>
        <w:t xml:space="preserve"> for </w:t>
      </w:r>
      <w:r w:rsidR="007D6DC5">
        <w:rPr>
          <w:lang w:val="en-GB"/>
        </w:rPr>
        <w:t>20H/</w:t>
      </w:r>
      <w:r w:rsidR="00EE46A3">
        <w:rPr>
          <w:lang w:val="en-GB"/>
        </w:rPr>
        <w:t>501Y.V2 and</w:t>
      </w:r>
      <w:r w:rsidR="00357CE6">
        <w:rPr>
          <w:lang w:val="en-GB"/>
        </w:rPr>
        <w:t xml:space="preserve"> </w:t>
      </w:r>
      <w:r w:rsidR="00C1260D">
        <w:rPr>
          <w:lang w:val="en-GB"/>
        </w:rPr>
        <w:t>19</w:t>
      </w:r>
      <w:r w:rsidR="00357CE6">
        <w:rPr>
          <w:lang w:val="en-GB"/>
        </w:rPr>
        <w:t xml:space="preserve"> for</w:t>
      </w:r>
      <w:r w:rsidR="00EE46A3">
        <w:rPr>
          <w:lang w:val="en-GB"/>
        </w:rPr>
        <w:t xml:space="preserve"> </w:t>
      </w:r>
      <w:r w:rsidR="007D6DC5">
        <w:rPr>
          <w:lang w:val="en-GB"/>
        </w:rPr>
        <w:t>20J/501Y.V3</w:t>
      </w:r>
      <w:r w:rsidR="00EE46A3">
        <w:rPr>
          <w:lang w:val="en-GB"/>
        </w:rPr>
        <w:t>)</w:t>
      </w:r>
      <w:r w:rsidR="00865AF5">
        <w:rPr>
          <w:lang w:val="en-GB"/>
        </w:rPr>
        <w:t>.</w:t>
      </w:r>
    </w:p>
    <w:p w14:paraId="0DB79101" w14:textId="77777777" w:rsidR="00567B5A" w:rsidRDefault="00567B5A">
      <w:pPr>
        <w:rPr>
          <w:lang w:val="en-GB"/>
        </w:rPr>
      </w:pPr>
    </w:p>
    <w:p w14:paraId="2362EEC5" w14:textId="77777777" w:rsidR="00906FDC" w:rsidRPr="00906FDC" w:rsidRDefault="00906FDC" w:rsidP="00906FDC">
      <w:pPr>
        <w:pStyle w:val="ListParagraph"/>
        <w:numPr>
          <w:ilvl w:val="0"/>
          <w:numId w:val="27"/>
        </w:numPr>
        <w:rPr>
          <w:b/>
          <w:lang w:val="en-GB"/>
        </w:rPr>
      </w:pPr>
      <w:r w:rsidRPr="00906FDC">
        <w:rPr>
          <w:b/>
          <w:lang w:val="en-GB"/>
        </w:rPr>
        <w:t>Baseline surveillance and proportion of VOCs among new infections in Belgium</w:t>
      </w:r>
    </w:p>
    <w:p w14:paraId="553D369E" w14:textId="77777777" w:rsidR="00DA1E02" w:rsidRDefault="00DA1E02" w:rsidP="00DA1E02">
      <w:pPr>
        <w:rPr>
          <w:lang w:val="en-GB"/>
        </w:rPr>
      </w:pPr>
    </w:p>
    <w:p w14:paraId="5D67AE10" w14:textId="7C6E9511" w:rsidR="00504494" w:rsidRDefault="005D1A70" w:rsidP="00915682">
      <w:pPr>
        <w:jc w:val="both"/>
        <w:rPr>
          <w:lang w:val="en-GB"/>
        </w:rPr>
      </w:pPr>
      <w:r>
        <w:rPr>
          <w:lang w:val="en-GB"/>
        </w:rPr>
        <w:t xml:space="preserve">Since support was offered by the federal government </w:t>
      </w:r>
      <w:r w:rsidR="00F02804">
        <w:rPr>
          <w:lang w:val="en-GB"/>
        </w:rPr>
        <w:t>end of December 2020</w:t>
      </w:r>
      <w:r>
        <w:rPr>
          <w:lang w:val="en-GB"/>
        </w:rPr>
        <w:t>, both the temporal coverage (number of sequences performed per week) and geographical coverage (number of collection sites) have improved.</w:t>
      </w:r>
      <w:r w:rsidRPr="00EA1943">
        <w:rPr>
          <w:lang w:val="en-GB"/>
        </w:rPr>
        <w:t xml:space="preserve"> </w:t>
      </w:r>
      <w:r w:rsidR="00536870" w:rsidRPr="009B7839">
        <w:rPr>
          <w:lang w:val="en-GB"/>
        </w:rPr>
        <w:t>Currently</w:t>
      </w:r>
      <w:r w:rsidR="00906FDC">
        <w:rPr>
          <w:lang w:val="en-GB"/>
        </w:rPr>
        <w:t>, 6.338</w:t>
      </w:r>
      <w:r w:rsidR="00536870" w:rsidRPr="009B7839">
        <w:rPr>
          <w:lang w:val="en-GB"/>
        </w:rPr>
        <w:t xml:space="preserve"> Belgian sequences are available on GISAID</w:t>
      </w:r>
      <w:r w:rsidR="00534800">
        <w:rPr>
          <w:lang w:val="en-GB"/>
        </w:rPr>
        <w:t>.</w:t>
      </w:r>
    </w:p>
    <w:p w14:paraId="056CEC8D" w14:textId="2B90440A" w:rsidR="000C616B" w:rsidRDefault="000C616B" w:rsidP="00915682">
      <w:pPr>
        <w:jc w:val="both"/>
        <w:rPr>
          <w:lang w:val="en-GB"/>
        </w:rPr>
      </w:pPr>
    </w:p>
    <w:p w14:paraId="349AF459" w14:textId="65BF70A0" w:rsidR="000C616B" w:rsidRDefault="000C616B" w:rsidP="00915682">
      <w:pPr>
        <w:jc w:val="both"/>
        <w:rPr>
          <w:lang w:val="en-GB"/>
        </w:rPr>
      </w:pPr>
    </w:p>
    <w:p w14:paraId="68331A16" w14:textId="0ADEA31F" w:rsidR="000C616B" w:rsidRPr="000C616B" w:rsidRDefault="000C616B" w:rsidP="000C616B">
      <w:pPr>
        <w:rPr>
          <w:lang w:val="en-GB"/>
        </w:rPr>
      </w:pPr>
    </w:p>
    <w:p w14:paraId="47C24211" w14:textId="6BEFF89A" w:rsidR="000C616B" w:rsidRPr="000C616B" w:rsidRDefault="000C616B" w:rsidP="000C616B">
      <w:pPr>
        <w:rPr>
          <w:lang w:val="en-GB"/>
        </w:rPr>
      </w:pPr>
      <w:r>
        <w:rPr>
          <w:noProof/>
          <w:lang w:val="en-US"/>
        </w:rPr>
        <w:drawing>
          <wp:anchor distT="0" distB="0" distL="114300" distR="114300" simplePos="0" relativeHeight="251659264" behindDoc="0" locked="0" layoutInCell="1" allowOverlap="1" wp14:anchorId="4F52F6F8" wp14:editId="01BF3D6C">
            <wp:simplePos x="0" y="0"/>
            <wp:positionH relativeFrom="column">
              <wp:posOffset>2819400</wp:posOffset>
            </wp:positionH>
            <wp:positionV relativeFrom="paragraph">
              <wp:posOffset>205105</wp:posOffset>
            </wp:positionV>
            <wp:extent cx="2717800" cy="2080260"/>
            <wp:effectExtent l="0" t="0" r="6350" b="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555" t="35218" r="58387" b="29328"/>
                    <a:stretch/>
                  </pic:blipFill>
                  <pic:spPr bwMode="auto">
                    <a:xfrm>
                      <a:off x="0" y="0"/>
                      <a:ext cx="2717800"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6DD3B" w14:textId="7558D4FE" w:rsidR="000C616B" w:rsidRPr="000C616B" w:rsidRDefault="000C616B" w:rsidP="000C616B">
      <w:pPr>
        <w:rPr>
          <w:lang w:val="en-GB"/>
        </w:rPr>
      </w:pPr>
      <w:r>
        <w:rPr>
          <w:noProof/>
          <w:lang w:val="en-US"/>
        </w:rPr>
        <w:drawing>
          <wp:anchor distT="0" distB="0" distL="114300" distR="114300" simplePos="0" relativeHeight="251658240" behindDoc="0" locked="0" layoutInCell="1" allowOverlap="1" wp14:anchorId="149E29AC" wp14:editId="5AF371A2">
            <wp:simplePos x="0" y="0"/>
            <wp:positionH relativeFrom="column">
              <wp:posOffset>-22860</wp:posOffset>
            </wp:positionH>
            <wp:positionV relativeFrom="paragraph">
              <wp:posOffset>60325</wp:posOffset>
            </wp:positionV>
            <wp:extent cx="2747950" cy="2034540"/>
            <wp:effectExtent l="0" t="0" r="0" b="3810"/>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700" t="33800" r="60647" b="29801"/>
                    <a:stretch/>
                  </pic:blipFill>
                  <pic:spPr bwMode="auto">
                    <a:xfrm>
                      <a:off x="0" y="0"/>
                      <a:ext cx="2747950" cy="2034540"/>
                    </a:xfrm>
                    <a:prstGeom prst="rect">
                      <a:avLst/>
                    </a:prstGeom>
                    <a:ln>
                      <a:noFill/>
                    </a:ln>
                    <a:extLst>
                      <a:ext uri="{53640926-AAD7-44D8-BBD7-CCE9431645EC}">
                        <a14:shadowObscured xmlns:a14="http://schemas.microsoft.com/office/drawing/2010/main"/>
                      </a:ext>
                    </a:extLst>
                  </pic:spPr>
                </pic:pic>
              </a:graphicData>
            </a:graphic>
          </wp:anchor>
        </w:drawing>
      </w:r>
    </w:p>
    <w:p w14:paraId="5AE3764B" w14:textId="16CA6C11" w:rsidR="000C616B" w:rsidRPr="000C616B" w:rsidRDefault="000C616B" w:rsidP="000C616B">
      <w:pPr>
        <w:rPr>
          <w:lang w:val="en-GB"/>
        </w:rPr>
      </w:pPr>
      <w:r w:rsidRPr="000C616B">
        <w:rPr>
          <w:b/>
          <w:lang w:val="en-GB"/>
        </w:rPr>
        <w:t>Figure 1:</w:t>
      </w:r>
      <w:r>
        <w:rPr>
          <w:lang w:val="en-GB"/>
        </w:rPr>
        <w:t xml:space="preserve"> Geographical coverage of the genomic surveillance network in Belgium since February 2020 (left) and 1</w:t>
      </w:r>
      <w:r w:rsidRPr="000C616B">
        <w:rPr>
          <w:vertAlign w:val="superscript"/>
          <w:lang w:val="en-GB"/>
        </w:rPr>
        <w:t>st</w:t>
      </w:r>
      <w:r>
        <w:rPr>
          <w:lang w:val="en-GB"/>
        </w:rPr>
        <w:t xml:space="preserve"> of January 2021 (right).</w:t>
      </w:r>
    </w:p>
    <w:p w14:paraId="5C5D2E3D" w14:textId="279962CD" w:rsidR="000C616B" w:rsidRPr="000C616B" w:rsidRDefault="000C616B" w:rsidP="000C616B">
      <w:pPr>
        <w:rPr>
          <w:lang w:val="en-GB"/>
        </w:rPr>
      </w:pPr>
    </w:p>
    <w:p w14:paraId="3E8411F4" w14:textId="74726591" w:rsidR="000C616B" w:rsidRDefault="00906FDC" w:rsidP="000C616B">
      <w:pPr>
        <w:jc w:val="center"/>
        <w:rPr>
          <w:lang w:val="en-GB"/>
        </w:rPr>
      </w:pPr>
      <w:r>
        <w:rPr>
          <w:noProof/>
          <w:lang w:val="en-US"/>
        </w:rPr>
        <w:drawing>
          <wp:inline distT="0" distB="0" distL="0" distR="0" wp14:anchorId="63AF68E1" wp14:editId="46F80F48">
            <wp:extent cx="4016999" cy="2194560"/>
            <wp:effectExtent l="0" t="0" r="317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047" t="24582" r="13982" b="21056"/>
                    <a:stretch/>
                  </pic:blipFill>
                  <pic:spPr bwMode="auto">
                    <a:xfrm>
                      <a:off x="0" y="0"/>
                      <a:ext cx="4020657" cy="2196558"/>
                    </a:xfrm>
                    <a:prstGeom prst="rect">
                      <a:avLst/>
                    </a:prstGeom>
                    <a:ln>
                      <a:noFill/>
                    </a:ln>
                    <a:extLst>
                      <a:ext uri="{53640926-AAD7-44D8-BBD7-CCE9431645EC}">
                        <a14:shadowObscured xmlns:a14="http://schemas.microsoft.com/office/drawing/2010/main"/>
                      </a:ext>
                    </a:extLst>
                  </pic:spPr>
                </pic:pic>
              </a:graphicData>
            </a:graphic>
          </wp:inline>
        </w:drawing>
      </w:r>
      <w:r w:rsidR="000C616B">
        <w:rPr>
          <w:lang w:val="en-GB"/>
        </w:rPr>
        <w:br w:type="textWrapping" w:clear="all"/>
      </w:r>
    </w:p>
    <w:p w14:paraId="0C9018E4" w14:textId="1FA2CC72" w:rsidR="00C1260D" w:rsidRDefault="00906FDC" w:rsidP="00915682">
      <w:pPr>
        <w:jc w:val="both"/>
        <w:rPr>
          <w:lang w:val="en-GB"/>
        </w:rPr>
      </w:pPr>
      <w:r w:rsidRPr="00906FDC">
        <w:rPr>
          <w:b/>
          <w:lang w:val="en-GB"/>
        </w:rPr>
        <w:lastRenderedPageBreak/>
        <w:t>Figure 2:</w:t>
      </w:r>
      <w:r>
        <w:rPr>
          <w:lang w:val="en-GB"/>
        </w:rPr>
        <w:t xml:space="preserve">  Number of sequences deposited on GISAID per week of sampling since the start of the outbreak in Belgium. </w:t>
      </w:r>
    </w:p>
    <w:p w14:paraId="07F4C64F" w14:textId="77777777" w:rsidR="00906FDC" w:rsidRDefault="00906FDC" w:rsidP="00915682">
      <w:pPr>
        <w:jc w:val="both"/>
        <w:rPr>
          <w:lang w:val="en-GB"/>
        </w:rPr>
      </w:pPr>
    </w:p>
    <w:p w14:paraId="4F2B1739" w14:textId="50B3BDCE" w:rsidR="00357CE6" w:rsidRDefault="00C1260D" w:rsidP="00915682">
      <w:pPr>
        <w:jc w:val="both"/>
        <w:rPr>
          <w:lang w:val="en-GB"/>
        </w:rPr>
      </w:pPr>
      <w:r>
        <w:rPr>
          <w:lang w:val="en-GB"/>
        </w:rPr>
        <w:t xml:space="preserve">Follow-up of 501Y.V1 (B.1.1.7) is performed using an additional indicator, which is the “S dropout” signal detected among positive COVID-19 PCRs reported by the 8 federal platform laboratories. In order to get the best view on the number of recent infections actively contributing to transmission, we consider for the daily follow-up only positive samples for which the N gene has a Cq value under 25. </w:t>
      </w:r>
      <w:r w:rsidR="00836B29">
        <w:rPr>
          <w:lang w:val="en-GB"/>
        </w:rPr>
        <w:t xml:space="preserve">By excluding for this analysis the samples with a Cq value between 25 and 30, we avoid to include possibly older infection and possible false positive S dropout signals that can occur when the signal is close to the limit of detection. </w:t>
      </w:r>
    </w:p>
    <w:p w14:paraId="0922F856" w14:textId="5315BC3F" w:rsidR="00836B29" w:rsidRDefault="00836B29" w:rsidP="00915682">
      <w:pPr>
        <w:jc w:val="both"/>
        <w:rPr>
          <w:lang w:val="en-GB"/>
        </w:rPr>
      </w:pPr>
    </w:p>
    <w:p w14:paraId="03E3A544" w14:textId="29FA458A" w:rsidR="00836B29" w:rsidRDefault="00836B29" w:rsidP="00915682">
      <w:pPr>
        <w:jc w:val="both"/>
        <w:rPr>
          <w:lang w:val="en-GB"/>
        </w:rPr>
      </w:pPr>
      <w:r w:rsidRPr="00836B29">
        <w:rPr>
          <w:noProof/>
          <w:lang w:val="en-US"/>
        </w:rPr>
        <w:drawing>
          <wp:inline distT="0" distB="0" distL="0" distR="0" wp14:anchorId="10A85526" wp14:editId="2CA15353">
            <wp:extent cx="5731510" cy="2487930"/>
            <wp:effectExtent l="0" t="0" r="2540" b="7620"/>
            <wp:docPr id="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rotWithShape="1">
                    <a:blip r:embed="rId13"/>
                    <a:srcRect l="18417" t="38444" r="18417" b="12815"/>
                    <a:stretch/>
                  </pic:blipFill>
                  <pic:spPr>
                    <a:xfrm>
                      <a:off x="0" y="0"/>
                      <a:ext cx="5731510" cy="2487930"/>
                    </a:xfrm>
                    <a:prstGeom prst="rect">
                      <a:avLst/>
                    </a:prstGeom>
                  </pic:spPr>
                </pic:pic>
              </a:graphicData>
            </a:graphic>
          </wp:inline>
        </w:drawing>
      </w:r>
    </w:p>
    <w:p w14:paraId="394D6DE1" w14:textId="0130D27E" w:rsidR="00836B29" w:rsidRDefault="00836B29" w:rsidP="00915682">
      <w:pPr>
        <w:jc w:val="both"/>
        <w:rPr>
          <w:lang w:val="en-GB"/>
        </w:rPr>
      </w:pPr>
      <w:r w:rsidRPr="00836B29">
        <w:rPr>
          <w:noProof/>
          <w:lang w:val="en-US"/>
        </w:rPr>
        <w:drawing>
          <wp:inline distT="0" distB="0" distL="0" distR="0" wp14:anchorId="1844D405" wp14:editId="50A335DF">
            <wp:extent cx="5731510" cy="1746885"/>
            <wp:effectExtent l="0" t="0" r="2540" b="5715"/>
            <wp:docPr id="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14"/>
                    <a:srcRect l="18000" t="44370" r="6833" b="14889"/>
                    <a:stretch/>
                  </pic:blipFill>
                  <pic:spPr>
                    <a:xfrm>
                      <a:off x="0" y="0"/>
                      <a:ext cx="5731510" cy="1746885"/>
                    </a:xfrm>
                    <a:prstGeom prst="rect">
                      <a:avLst/>
                    </a:prstGeom>
                  </pic:spPr>
                </pic:pic>
              </a:graphicData>
            </a:graphic>
          </wp:inline>
        </w:drawing>
      </w:r>
    </w:p>
    <w:p w14:paraId="36E78FB9" w14:textId="77777777" w:rsidR="00836B29" w:rsidRDefault="00836B29" w:rsidP="00915682">
      <w:pPr>
        <w:jc w:val="both"/>
        <w:rPr>
          <w:lang w:val="en-GB"/>
        </w:rPr>
      </w:pPr>
    </w:p>
    <w:p w14:paraId="2FFC4A93" w14:textId="13B81AF8" w:rsidR="00357CE6" w:rsidRDefault="00EE1449" w:rsidP="00915682">
      <w:pPr>
        <w:jc w:val="both"/>
        <w:rPr>
          <w:ins w:id="13" w:author="Author"/>
          <w:lang w:val="en-GB"/>
        </w:rPr>
      </w:pPr>
      <w:r>
        <w:rPr>
          <w:b/>
          <w:lang w:val="en-GB"/>
        </w:rPr>
        <w:t>Figure 3</w:t>
      </w:r>
      <w:r w:rsidR="00357CE6" w:rsidRPr="00357CE6">
        <w:rPr>
          <w:b/>
          <w:lang w:val="en-GB"/>
        </w:rPr>
        <w:t>:</w:t>
      </w:r>
      <w:r w:rsidR="00357CE6">
        <w:rPr>
          <w:lang w:val="en-GB"/>
        </w:rPr>
        <w:t xml:space="preserve"> </w:t>
      </w:r>
      <w:r w:rsidR="00836B29">
        <w:rPr>
          <w:lang w:val="en-GB"/>
        </w:rPr>
        <w:t>Monthly</w:t>
      </w:r>
      <w:r w:rsidR="00906FDC">
        <w:rPr>
          <w:lang w:val="en-GB"/>
        </w:rPr>
        <w:t xml:space="preserve"> (figure above)</w:t>
      </w:r>
      <w:r w:rsidR="00836B29">
        <w:rPr>
          <w:lang w:val="en-GB"/>
        </w:rPr>
        <w:t xml:space="preserve"> and daily</w:t>
      </w:r>
      <w:r w:rsidR="00906FDC">
        <w:rPr>
          <w:lang w:val="en-GB"/>
        </w:rPr>
        <w:t xml:space="preserve"> (figure below)</w:t>
      </w:r>
      <w:r w:rsidR="00836B29">
        <w:rPr>
          <w:lang w:val="en-GB"/>
        </w:rPr>
        <w:t xml:space="preserve"> e</w:t>
      </w:r>
      <w:r w:rsidR="00357CE6">
        <w:rPr>
          <w:lang w:val="en-GB"/>
        </w:rPr>
        <w:t xml:space="preserve">volution of the proportion of infectious samples detected among all positive tests diagnosed in the federal platform laboratories (Presence of the S dropout signal and Cq &lt;25). </w:t>
      </w:r>
      <w:r w:rsidR="00836B29">
        <w:rPr>
          <w:lang w:val="en-GB"/>
        </w:rPr>
        <w:t>Based on these figures, we estimate that over 40% of the people infected one week ago were infected with a 501Y.V1 variant.</w:t>
      </w:r>
      <w:r w:rsidR="00522A42">
        <w:rPr>
          <w:lang w:val="en-GB"/>
        </w:rPr>
        <w:t xml:space="preserve"> This phenomenon is observed in all regions of the country.</w:t>
      </w:r>
    </w:p>
    <w:p w14:paraId="18EF5019" w14:textId="4D700ADF" w:rsidR="002167F7" w:rsidRDefault="002167F7" w:rsidP="00915682">
      <w:pPr>
        <w:jc w:val="both"/>
        <w:rPr>
          <w:ins w:id="14" w:author="Author"/>
          <w:lang w:val="en-GB"/>
        </w:rPr>
      </w:pPr>
    </w:p>
    <w:p w14:paraId="5E5DE679" w14:textId="776A870F" w:rsidR="002167F7" w:rsidRDefault="002167F7" w:rsidP="00915682">
      <w:pPr>
        <w:jc w:val="both"/>
        <w:rPr>
          <w:ins w:id="15" w:author="Author"/>
          <w:lang w:val="en-GB"/>
        </w:rPr>
      </w:pPr>
    </w:p>
    <w:p w14:paraId="4CCC5165" w14:textId="0F41B8CF" w:rsidR="002167F7" w:rsidRDefault="002167F7" w:rsidP="00915682">
      <w:pPr>
        <w:jc w:val="both"/>
        <w:rPr>
          <w:ins w:id="16" w:author="Author"/>
          <w:lang w:val="en-GB"/>
        </w:rPr>
      </w:pPr>
    </w:p>
    <w:p w14:paraId="675B855C" w14:textId="1B44155D" w:rsidR="002167F7" w:rsidRDefault="002167F7" w:rsidP="00915682">
      <w:pPr>
        <w:jc w:val="both"/>
        <w:rPr>
          <w:ins w:id="17" w:author="Author"/>
          <w:lang w:val="en-GB"/>
        </w:rPr>
      </w:pPr>
    </w:p>
    <w:p w14:paraId="1DF458DE" w14:textId="6B756854" w:rsidR="002167F7" w:rsidRDefault="002167F7" w:rsidP="00915682">
      <w:pPr>
        <w:jc w:val="both"/>
        <w:rPr>
          <w:ins w:id="18" w:author="Author"/>
          <w:lang w:val="en-GB"/>
        </w:rPr>
      </w:pPr>
    </w:p>
    <w:p w14:paraId="12305761" w14:textId="3A1A73BA" w:rsidR="002167F7" w:rsidRDefault="002167F7" w:rsidP="00915682">
      <w:pPr>
        <w:jc w:val="both"/>
        <w:rPr>
          <w:ins w:id="19" w:author="Author"/>
          <w:lang w:val="en-GB"/>
        </w:rPr>
      </w:pPr>
    </w:p>
    <w:p w14:paraId="23D6862E" w14:textId="7DA260DB" w:rsidR="002167F7" w:rsidRDefault="002167F7" w:rsidP="00915682">
      <w:pPr>
        <w:jc w:val="both"/>
        <w:rPr>
          <w:ins w:id="20" w:author="Author"/>
          <w:lang w:val="en-GB"/>
        </w:rPr>
      </w:pPr>
    </w:p>
    <w:p w14:paraId="596AC039" w14:textId="138EE129" w:rsidR="002167F7" w:rsidRDefault="002167F7" w:rsidP="00915682">
      <w:pPr>
        <w:jc w:val="both"/>
        <w:rPr>
          <w:ins w:id="21" w:author="Author"/>
          <w:lang w:val="en-GB"/>
        </w:rPr>
      </w:pPr>
    </w:p>
    <w:p w14:paraId="6B60985D" w14:textId="08DFD35C" w:rsidR="002167F7" w:rsidRDefault="002167F7" w:rsidP="00915682">
      <w:pPr>
        <w:jc w:val="both"/>
        <w:rPr>
          <w:ins w:id="22" w:author="Author"/>
          <w:lang w:val="en-GB"/>
        </w:rPr>
      </w:pPr>
    </w:p>
    <w:p w14:paraId="0DBC1FB4" w14:textId="6D99B15B" w:rsidR="002167F7" w:rsidRDefault="002167F7" w:rsidP="00915682">
      <w:pPr>
        <w:jc w:val="both"/>
        <w:rPr>
          <w:ins w:id="23" w:author="Author"/>
          <w:lang w:val="en-GB"/>
        </w:rPr>
      </w:pPr>
    </w:p>
    <w:p w14:paraId="5860B0A3" w14:textId="5663C769" w:rsidR="002167F7" w:rsidRDefault="002167F7" w:rsidP="00915682">
      <w:pPr>
        <w:jc w:val="both"/>
        <w:rPr>
          <w:ins w:id="24" w:author="Author"/>
          <w:lang w:val="en-GB"/>
        </w:rPr>
      </w:pPr>
      <w:ins w:id="25" w:author="Author">
        <w:r>
          <w:rPr>
            <w:lang w:val="en-GB"/>
          </w:rPr>
          <w:lastRenderedPageBreak/>
          <w:t>A</w:t>
        </w:r>
        <w:r w:rsidR="00982458">
          <w:rPr>
            <w:lang w:val="en-GB"/>
          </w:rPr>
          <w:t xml:space="preserve">n </w:t>
        </w:r>
        <w:del w:id="26" w:author="Author">
          <w:r w:rsidDel="00982458">
            <w:rPr>
              <w:lang w:val="en-GB"/>
            </w:rPr>
            <w:delText xml:space="preserve"> </w:delText>
          </w:r>
        </w:del>
        <w:r w:rsidR="00982458">
          <w:rPr>
            <w:lang w:val="en-GB"/>
          </w:rPr>
          <w:t xml:space="preserve">accurate estimate of the actual proportion </w:t>
        </w:r>
        <w:r w:rsidR="001C7E9F">
          <w:rPr>
            <w:lang w:val="en-GB"/>
          </w:rPr>
          <w:t xml:space="preserve">of </w:t>
        </w:r>
        <w:r w:rsidR="00E24C4D">
          <w:rPr>
            <w:lang w:val="en-GB"/>
          </w:rPr>
          <w:t xml:space="preserve">currently diagnosed samples that are 501Y.V1 can be obtained using a </w:t>
        </w:r>
        <w:del w:id="27" w:author="Author">
          <w:r w:rsidDel="00E24C4D">
            <w:rPr>
              <w:lang w:val="en-GB"/>
            </w:rPr>
            <w:delText>logistic fit (</w:delText>
          </w:r>
        </w:del>
        <w:r>
          <w:rPr>
            <w:lang w:val="en-GB"/>
          </w:rPr>
          <w:t xml:space="preserve">binomial GLMM </w:t>
        </w:r>
        <w:r w:rsidR="00E24C4D">
          <w:rPr>
            <w:lang w:val="en-GB"/>
          </w:rPr>
          <w:t>fitted to the S dropout data</w:t>
        </w:r>
        <w:r w:rsidR="00481E47">
          <w:rPr>
            <w:lang w:val="en-GB"/>
          </w:rPr>
          <w:t xml:space="preserve"> (Figure 4)</w:t>
        </w:r>
        <w:del w:id="28" w:author="Author">
          <w:r w:rsidDel="00E24C4D">
            <w:rPr>
              <w:lang w:val="en-GB"/>
            </w:rPr>
            <w:delText>with</w:delText>
          </w:r>
          <w:r w:rsidDel="00481E47">
            <w:rPr>
              <w:lang w:val="en-GB"/>
            </w:rPr>
            <w:delText xml:space="preserve"> </w:delText>
          </w:r>
          <w:r w:rsidDel="00E24C4D">
            <w:rPr>
              <w:lang w:val="en-GB"/>
            </w:rPr>
            <w:delText>XXX</w:delText>
          </w:r>
          <w:r w:rsidDel="00481E47">
            <w:rPr>
              <w:lang w:val="en-GB"/>
            </w:rPr>
            <w:delText>)</w:delText>
          </w:r>
          <w:r w:rsidDel="00E24C4D">
            <w:rPr>
              <w:lang w:val="en-GB"/>
            </w:rPr>
            <w:delText xml:space="preserve"> demonstrates that XXX</w:delText>
          </w:r>
        </w:del>
        <w:r>
          <w:rPr>
            <w:lang w:val="en-GB"/>
          </w:rPr>
          <w:t>.</w:t>
        </w:r>
        <w:r w:rsidR="00E24C4D">
          <w:rPr>
            <w:lang w:val="en-GB"/>
          </w:rPr>
          <w:t xml:space="preserve"> This analysis shows that 70% [67-72%] 95% CLs of all currently diagn</w:t>
        </w:r>
        <w:r w:rsidR="001A6C29">
          <w:rPr>
            <w:lang w:val="en-GB"/>
          </w:rPr>
          <w:t xml:space="preserve">osed infections </w:t>
        </w:r>
        <w:r w:rsidR="00481E47">
          <w:rPr>
            <w:lang w:val="en-GB"/>
          </w:rPr>
          <w:t xml:space="preserve">and </w:t>
        </w:r>
        <w:r w:rsidR="00481E47">
          <w:rPr>
            <w:lang w:val="en-GB"/>
          </w:rPr>
          <w:t>80% [78-83%] of all</w:t>
        </w:r>
        <w:r w:rsidR="00481E47">
          <w:rPr>
            <w:lang w:val="en-GB"/>
          </w:rPr>
          <w:t xml:space="preserve"> new</w:t>
        </w:r>
        <w:r w:rsidR="00481E47">
          <w:rPr>
            <w:lang w:val="en-GB"/>
          </w:rPr>
          <w:t xml:space="preserve"> infections (</w:t>
        </w:r>
        <w:r w:rsidR="00481E47">
          <w:rPr>
            <w:lang w:val="en-GB"/>
          </w:rPr>
          <w:t xml:space="preserve">at time of infection, </w:t>
        </w:r>
        <w:r w:rsidR="00481E47">
          <w:rPr>
            <w:lang w:val="en-GB"/>
          </w:rPr>
          <w:t>counted 1 week before diagnosis)</w:t>
        </w:r>
        <w:r w:rsidR="00481E47">
          <w:rPr>
            <w:lang w:val="en-GB"/>
          </w:rPr>
          <w:t xml:space="preserve"> are now</w:t>
        </w:r>
        <w:r w:rsidR="00481E47">
          <w:rPr>
            <w:lang w:val="en-GB"/>
          </w:rPr>
          <w:t xml:space="preserve"> (</w:t>
        </w:r>
        <w:r w:rsidR="00481E47">
          <w:rPr>
            <w:lang w:val="en-GB"/>
          </w:rPr>
          <w:t xml:space="preserve">on the </w:t>
        </w:r>
        <w:r w:rsidR="00481E47">
          <w:rPr>
            <w:lang w:val="en-GB"/>
          </w:rPr>
          <w:t xml:space="preserve">23d of February) </w:t>
        </w:r>
        <w:r w:rsidR="001A6C29">
          <w:rPr>
            <w:lang w:val="en-GB"/>
          </w:rPr>
          <w:t>estimated to be 501Y.V1. This is only slightly lower than  the ca. 90% that was estimated in our report of the 28</w:t>
        </w:r>
        <w:r w:rsidR="001A6C29" w:rsidRPr="0063123D">
          <w:rPr>
            <w:vertAlign w:val="superscript"/>
            <w:lang w:val="en-GB"/>
            <w:rPrChange w:id="29" w:author="Author">
              <w:rPr>
                <w:lang w:val="en-GB"/>
              </w:rPr>
            </w:rPrChange>
          </w:rPr>
          <w:t>th</w:t>
        </w:r>
        <w:r w:rsidR="001A6C29">
          <w:rPr>
            <w:lang w:val="en-GB"/>
          </w:rPr>
          <w:t xml:space="preserve"> of January, which used the data from the 1</w:t>
        </w:r>
        <w:r w:rsidR="001A6C29" w:rsidRPr="0063123D">
          <w:rPr>
            <w:vertAlign w:val="superscript"/>
            <w:lang w:val="en-GB"/>
            <w:rPrChange w:id="30" w:author="Author">
              <w:rPr>
                <w:lang w:val="en-GB"/>
              </w:rPr>
            </w:rPrChange>
          </w:rPr>
          <w:t>st</w:t>
        </w:r>
        <w:r w:rsidR="001A6C29">
          <w:rPr>
            <w:lang w:val="en-GB"/>
          </w:rPr>
          <w:t xml:space="preserve"> to the 22</w:t>
        </w:r>
        <w:r w:rsidR="001A6C29" w:rsidRPr="0063123D">
          <w:rPr>
            <w:vertAlign w:val="superscript"/>
            <w:lang w:val="en-GB"/>
            <w:rPrChange w:id="31" w:author="Author">
              <w:rPr>
                <w:lang w:val="en-GB"/>
              </w:rPr>
            </w:rPrChange>
          </w:rPr>
          <w:t>nd</w:t>
        </w:r>
        <w:r w:rsidR="001A6C29">
          <w:rPr>
            <w:lang w:val="en-GB"/>
          </w:rPr>
          <w:t xml:space="preserve"> of January. The growth advantage of 501Y.V1 compared to all other strains is estimated to be 8.8% [8.4-9.3%] per day, which assuming a generation time of 4.7 days, would translate to a transmissibility advantage of 51% [48-55%]. </w:t>
        </w:r>
        <w:r w:rsidR="00481E47">
          <w:rPr>
            <w:lang w:val="en-GB"/>
          </w:rPr>
          <w:t xml:space="preserve">Several factors may explain the slight reduction in the estimated growth advantage, including various sampling biases (e.g. a shift from active surveillance to more random baseline surveillance) as well as the invasion of other variants with a growth advantage, such as 501Y.V2 &amp; 501Y.V3 </w:t>
        </w:r>
      </w:ins>
    </w:p>
    <w:p w14:paraId="52A47183" w14:textId="77777777" w:rsidR="002167F7" w:rsidRDefault="002167F7" w:rsidP="00915682">
      <w:pPr>
        <w:jc w:val="both"/>
        <w:rPr>
          <w:ins w:id="32" w:author="Author"/>
          <w:lang w:val="en-GB"/>
        </w:rPr>
      </w:pPr>
    </w:p>
    <w:p w14:paraId="3C35DDD4" w14:textId="2C673A9B" w:rsidR="002167F7" w:rsidRDefault="002167F7" w:rsidP="00915682">
      <w:pPr>
        <w:jc w:val="both"/>
        <w:rPr>
          <w:ins w:id="33" w:author="Author"/>
          <w:lang w:val="en-GB"/>
        </w:rPr>
      </w:pPr>
      <w:ins w:id="34" w:author="Author">
        <w:del w:id="35" w:author="Author">
          <w:r w:rsidRPr="002167F7" w:rsidDel="00460029">
            <w:rPr>
              <w:noProof/>
              <w:lang w:val="en-US"/>
            </w:rPr>
            <w:drawing>
              <wp:inline distT="0" distB="0" distL="0" distR="0" wp14:anchorId="7440726B" wp14:editId="5A7D48B3">
                <wp:extent cx="5731510" cy="4298633"/>
                <wp:effectExtent l="0" t="0" r="2540" b="6985"/>
                <wp:docPr id="7" name="Picture 7" descr="C:\Documents\GitHub\newcovid_belgium\plots\2021_02_23\Fig4_fit1_binomGLMM_501YV1_Belgium_response 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GitHub\newcovid_belgium\plots\2021_02_23\Fig4_fit1_binomGLMM_501YV1_Belgium_response scal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del>
        <w:r w:rsidR="00460029" w:rsidRPr="00460029">
          <w:rPr>
            <w:noProof/>
            <w:lang w:val="en-US"/>
          </w:rPr>
          <w:drawing>
            <wp:inline distT="0" distB="0" distL="0" distR="0" wp14:anchorId="306B7D9A" wp14:editId="1B7F759B">
              <wp:extent cx="5731510" cy="4298633"/>
              <wp:effectExtent l="0" t="0" r="2540" b="6985"/>
              <wp:docPr id="12" name="Picture 12" descr="C:\Documents\GitHub\newcovid_belgium\plots\2021_02_23\Fig4_fit1_binomGLMM_501YV1_Belgium_response 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GitHub\newcovid_belgium\plots\2021_02_23\Fig4_fit1_binomGLMM_501YV1_Belgium_response sca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ins>
    </w:p>
    <w:p w14:paraId="2A269653" w14:textId="3A4DFCC9" w:rsidR="00B727A0" w:rsidRPr="0063123D" w:rsidDel="001A6C29" w:rsidRDefault="001A6C29" w:rsidP="0063123D">
      <w:pPr>
        <w:autoSpaceDE w:val="0"/>
        <w:autoSpaceDN w:val="0"/>
        <w:adjustRightInd w:val="0"/>
        <w:rPr>
          <w:ins w:id="36" w:author="Author"/>
          <w:del w:id="37" w:author="Author"/>
          <w:rFonts w:asciiTheme="minorHAnsi" w:hAnsiTheme="minorHAnsi" w:cstheme="minorHAnsi"/>
          <w:lang w:val="en-US"/>
          <w:rPrChange w:id="38" w:author="Author">
            <w:rPr>
              <w:ins w:id="39" w:author="Author"/>
              <w:del w:id="40" w:author="Author"/>
              <w:rFonts w:ascii="ArialMT" w:hAnsi="ArialMT" w:cs="ArialMT"/>
              <w:lang w:val="en-US"/>
            </w:rPr>
          </w:rPrChange>
        </w:rPr>
      </w:pPr>
      <w:ins w:id="41" w:author="Author">
        <w:r w:rsidRPr="0063123D">
          <w:rPr>
            <w:rFonts w:asciiTheme="minorHAnsi" w:hAnsiTheme="minorHAnsi" w:cstheme="minorHAnsi"/>
            <w:b/>
            <w:lang w:val="en-US"/>
            <w:rPrChange w:id="42" w:author="Author">
              <w:rPr>
                <w:rFonts w:ascii="ArialMT" w:hAnsi="ArialMT" w:cs="ArialMT"/>
                <w:lang w:val="en-US"/>
              </w:rPr>
            </w:rPrChange>
          </w:rPr>
          <w:t>Figure 4:</w:t>
        </w:r>
        <w:r w:rsidRPr="0063123D">
          <w:rPr>
            <w:rFonts w:asciiTheme="minorHAnsi" w:hAnsiTheme="minorHAnsi" w:cstheme="minorHAnsi"/>
            <w:lang w:val="en-US"/>
            <w:rPrChange w:id="43" w:author="Author">
              <w:rPr>
                <w:rFonts w:ascii="ArialMT" w:hAnsi="ArialMT" w:cs="ArialMT"/>
                <w:lang w:val="en-US"/>
              </w:rPr>
            </w:rPrChange>
          </w:rPr>
          <w:t xml:space="preserve"> </w:t>
        </w:r>
        <w:r w:rsidR="00B727A0" w:rsidRPr="0063123D">
          <w:rPr>
            <w:rFonts w:asciiTheme="minorHAnsi" w:hAnsiTheme="minorHAnsi" w:cstheme="minorHAnsi"/>
            <w:lang w:val="en-US"/>
            <w:rPrChange w:id="44" w:author="Author">
              <w:rPr>
                <w:rFonts w:ascii="ArialMT" w:hAnsi="ArialMT" w:cs="ArialMT"/>
                <w:lang w:val="en-US"/>
              </w:rPr>
            </w:rPrChange>
          </w:rPr>
          <w:t>Estimated increase in the relative abundance of the 501Y.V1 variant in Belgium</w:t>
        </w:r>
        <w:r>
          <w:rPr>
            <w:rFonts w:asciiTheme="minorHAnsi" w:hAnsiTheme="minorHAnsi" w:cstheme="minorHAnsi"/>
            <w:lang w:val="en-US"/>
          </w:rPr>
          <w:t xml:space="preserve"> </w:t>
        </w:r>
      </w:ins>
    </w:p>
    <w:p w14:paraId="2561B137" w14:textId="479C21E2" w:rsidR="00B727A0" w:rsidRPr="0063123D" w:rsidDel="001A6C29" w:rsidRDefault="00B727A0" w:rsidP="0063123D">
      <w:pPr>
        <w:autoSpaceDE w:val="0"/>
        <w:autoSpaceDN w:val="0"/>
        <w:adjustRightInd w:val="0"/>
        <w:rPr>
          <w:ins w:id="45" w:author="Author"/>
          <w:del w:id="46" w:author="Author"/>
          <w:rFonts w:asciiTheme="minorHAnsi" w:hAnsiTheme="minorHAnsi" w:cstheme="minorHAnsi"/>
          <w:lang w:val="en-US"/>
          <w:rPrChange w:id="47" w:author="Author">
            <w:rPr>
              <w:ins w:id="48" w:author="Author"/>
              <w:del w:id="49" w:author="Author"/>
              <w:rFonts w:ascii="ArialMT" w:hAnsi="ArialMT" w:cs="ArialMT"/>
              <w:lang w:val="en-US"/>
            </w:rPr>
          </w:rPrChange>
        </w:rPr>
      </w:pPr>
      <w:ins w:id="50" w:author="Author">
        <w:r w:rsidRPr="0063123D">
          <w:rPr>
            <w:rFonts w:asciiTheme="minorHAnsi" w:hAnsiTheme="minorHAnsi" w:cstheme="minorHAnsi"/>
            <w:lang w:val="en-US"/>
            <w:rPrChange w:id="51" w:author="Author">
              <w:rPr>
                <w:rFonts w:ascii="ArialMT" w:hAnsi="ArialMT" w:cs="ArialMT"/>
                <w:lang w:val="en-US"/>
              </w:rPr>
            </w:rPrChange>
          </w:rPr>
          <w:t>based on S</w:t>
        </w:r>
        <w:r w:rsidR="001A6C29">
          <w:rPr>
            <w:rFonts w:asciiTheme="minorHAnsi" w:hAnsiTheme="minorHAnsi" w:cstheme="minorHAnsi"/>
            <w:lang w:val="en-US"/>
          </w:rPr>
          <w:t xml:space="preserve"> </w:t>
        </w:r>
        <w:del w:id="52" w:author="Author">
          <w:r w:rsidRPr="0063123D" w:rsidDel="001A6C29">
            <w:rPr>
              <w:rFonts w:asciiTheme="minorHAnsi" w:hAnsiTheme="minorHAnsi" w:cstheme="minorHAnsi"/>
              <w:lang w:val="en-US"/>
              <w:rPrChange w:id="53" w:author="Author">
                <w:rPr>
                  <w:rFonts w:ascii="ArialMT" w:hAnsi="ArialMT" w:cs="ArialMT"/>
                  <w:lang w:val="en-US"/>
                </w:rPr>
              </w:rPrChange>
            </w:rPr>
            <w:delText xml:space="preserve"> </w:delText>
          </w:r>
        </w:del>
        <w:r w:rsidRPr="0063123D">
          <w:rPr>
            <w:rFonts w:asciiTheme="minorHAnsi" w:hAnsiTheme="minorHAnsi" w:cstheme="minorHAnsi"/>
            <w:lang w:val="en-US"/>
            <w:rPrChange w:id="54" w:author="Author">
              <w:rPr>
                <w:rFonts w:ascii="ArialMT" w:hAnsi="ArialMT" w:cs="ArialMT"/>
                <w:lang w:val="en-US"/>
              </w:rPr>
            </w:rPrChange>
          </w:rPr>
          <w:t>dropout data (mean and 95% confidence intervals, binomial GLMM with random</w:t>
        </w:r>
        <w:r w:rsidR="001A6C29">
          <w:rPr>
            <w:rFonts w:asciiTheme="minorHAnsi" w:hAnsiTheme="minorHAnsi" w:cstheme="minorHAnsi"/>
            <w:lang w:val="en-US"/>
          </w:rPr>
          <w:t xml:space="preserve"> </w:t>
        </w:r>
      </w:ins>
    </w:p>
    <w:p w14:paraId="2FD85443" w14:textId="435E19CF" w:rsidR="00B727A0" w:rsidRPr="0063123D" w:rsidDel="001A6C29" w:rsidRDefault="00B727A0" w:rsidP="0063123D">
      <w:pPr>
        <w:autoSpaceDE w:val="0"/>
        <w:autoSpaceDN w:val="0"/>
        <w:adjustRightInd w:val="0"/>
        <w:ind w:left="360"/>
        <w:rPr>
          <w:ins w:id="55" w:author="Author"/>
          <w:del w:id="56" w:author="Author"/>
          <w:rFonts w:asciiTheme="minorHAnsi" w:hAnsiTheme="minorHAnsi" w:cstheme="minorHAnsi"/>
          <w:lang w:val="en-US"/>
          <w:rPrChange w:id="57" w:author="Author">
            <w:rPr>
              <w:ins w:id="58" w:author="Author"/>
              <w:del w:id="59" w:author="Author"/>
              <w:rFonts w:ascii="ArialMT" w:hAnsi="ArialMT" w:cs="ArialMT"/>
              <w:lang w:val="en-US"/>
            </w:rPr>
          </w:rPrChange>
        </w:rPr>
        <w:pPrChange w:id="60" w:author="Author">
          <w:pPr>
            <w:autoSpaceDE w:val="0"/>
            <w:autoSpaceDN w:val="0"/>
            <w:adjustRightInd w:val="0"/>
          </w:pPr>
        </w:pPrChange>
      </w:pPr>
      <w:ins w:id="61" w:author="Author">
        <w:r w:rsidRPr="0063123D">
          <w:rPr>
            <w:rFonts w:asciiTheme="minorHAnsi" w:hAnsiTheme="minorHAnsi" w:cstheme="minorHAnsi"/>
            <w:lang w:val="en-US"/>
            <w:rPrChange w:id="62" w:author="Author">
              <w:rPr>
                <w:rFonts w:ascii="ArialMT" w:hAnsi="ArialMT" w:cs="ArialMT"/>
                <w:lang w:val="en-US"/>
              </w:rPr>
            </w:rPrChange>
          </w:rPr>
          <w:t>intercept for</w:t>
        </w:r>
        <w:r w:rsidR="001A6C29">
          <w:rPr>
            <w:rFonts w:asciiTheme="minorHAnsi" w:hAnsiTheme="minorHAnsi" w:cstheme="minorHAnsi"/>
            <w:lang w:val="en-US"/>
          </w:rPr>
          <w:t xml:space="preserve"> </w:t>
        </w:r>
        <w:del w:id="63" w:author="Author">
          <w:r w:rsidRPr="0063123D" w:rsidDel="001A6C29">
            <w:rPr>
              <w:rFonts w:asciiTheme="minorHAnsi" w:hAnsiTheme="minorHAnsi" w:cstheme="minorHAnsi"/>
              <w:lang w:val="en-US"/>
              <w:rPrChange w:id="64" w:author="Author">
                <w:rPr>
                  <w:rFonts w:ascii="ArialMT" w:hAnsi="ArialMT" w:cs="ArialMT"/>
                  <w:lang w:val="en-US"/>
                </w:rPr>
              </w:rPrChange>
            </w:rPr>
            <w:delText xml:space="preserve"> </w:delText>
          </w:r>
        </w:del>
        <w:r w:rsidRPr="0063123D">
          <w:rPr>
            <w:rFonts w:asciiTheme="minorHAnsi" w:hAnsiTheme="minorHAnsi" w:cstheme="minorHAnsi"/>
            <w:lang w:val="en-US"/>
            <w:rPrChange w:id="65" w:author="Author">
              <w:rPr>
                <w:rFonts w:ascii="ArialMT" w:hAnsi="ArialMT" w:cs="ArialMT"/>
                <w:lang w:val="en-US"/>
              </w:rPr>
            </w:rPrChange>
          </w:rPr>
          <w:t>laboratory and an observation-level random effect to take into account</w:t>
        </w:r>
        <w:r w:rsidR="001A6C29">
          <w:rPr>
            <w:rFonts w:asciiTheme="minorHAnsi" w:hAnsiTheme="minorHAnsi" w:cstheme="minorHAnsi"/>
            <w:lang w:val="en-US"/>
          </w:rPr>
          <w:t xml:space="preserve"> </w:t>
        </w:r>
      </w:ins>
    </w:p>
    <w:p w14:paraId="19255A8B" w14:textId="4AB1DFE1" w:rsidR="00B727A0" w:rsidRPr="0063123D" w:rsidDel="001A6C29" w:rsidRDefault="00B727A0" w:rsidP="0063123D">
      <w:pPr>
        <w:autoSpaceDE w:val="0"/>
        <w:autoSpaceDN w:val="0"/>
        <w:adjustRightInd w:val="0"/>
        <w:ind w:left="360"/>
        <w:jc w:val="both"/>
        <w:rPr>
          <w:ins w:id="66" w:author="Author"/>
          <w:del w:id="67" w:author="Author"/>
          <w:rFonts w:asciiTheme="minorHAnsi" w:hAnsiTheme="minorHAnsi" w:cstheme="minorHAnsi"/>
          <w:lang w:val="en-US"/>
          <w:rPrChange w:id="68" w:author="Author">
            <w:rPr>
              <w:ins w:id="69" w:author="Author"/>
              <w:del w:id="70" w:author="Author"/>
              <w:rFonts w:ascii="ArialMT" w:hAnsi="ArialMT" w:cs="ArialMT"/>
              <w:lang w:val="en-US"/>
            </w:rPr>
          </w:rPrChange>
        </w:rPr>
        <w:pPrChange w:id="71" w:author="Author">
          <w:pPr>
            <w:autoSpaceDE w:val="0"/>
            <w:autoSpaceDN w:val="0"/>
            <w:adjustRightInd w:val="0"/>
          </w:pPr>
        </w:pPrChange>
      </w:pPr>
      <w:ins w:id="72" w:author="Author">
        <w:r w:rsidRPr="0063123D">
          <w:rPr>
            <w:rFonts w:asciiTheme="minorHAnsi" w:hAnsiTheme="minorHAnsi" w:cstheme="minorHAnsi"/>
            <w:lang w:val="en-US"/>
            <w:rPrChange w:id="73" w:author="Author">
              <w:rPr>
                <w:rFonts w:ascii="ArialMT" w:hAnsi="ArialMT" w:cs="ArialMT"/>
                <w:lang w:val="en-US"/>
              </w:rPr>
            </w:rPrChange>
          </w:rPr>
          <w:t>overdispersion, with correction for the expected proportion of true positives</w:t>
        </w:r>
        <w:r w:rsidR="00481E47">
          <w:rPr>
            <w:rFonts w:asciiTheme="minorHAnsi" w:hAnsiTheme="minorHAnsi" w:cstheme="minorHAnsi"/>
            <w:lang w:val="en-US"/>
          </w:rPr>
          <w:t xml:space="preserve">, </w:t>
        </w:r>
        <w:r w:rsidR="00481E47">
          <w:rPr>
            <w:lang w:val="en-GB"/>
          </w:rPr>
          <w:t>estimated from an independent binomial GLMM fitted to sequencing data of S dropout samples</w:t>
        </w:r>
        <w:r w:rsidR="00481E47">
          <w:rPr>
            <w:lang w:val="en-GB"/>
          </w:rPr>
          <w:t xml:space="preserve">; currently </w:t>
        </w:r>
        <w:r w:rsidR="00481E47">
          <w:rPr>
            <w:lang w:val="en-GB"/>
          </w:rPr>
          <w:t>99.9% of all S dropout samples are indeed 501Y.V1</w:t>
        </w:r>
        <w:r w:rsidRPr="0063123D">
          <w:rPr>
            <w:rFonts w:asciiTheme="minorHAnsi" w:hAnsiTheme="minorHAnsi" w:cstheme="minorHAnsi"/>
            <w:lang w:val="en-US"/>
            <w:rPrChange w:id="74" w:author="Author">
              <w:rPr>
                <w:rFonts w:ascii="ArialMT" w:hAnsi="ArialMT" w:cs="ArialMT"/>
                <w:lang w:val="en-US"/>
              </w:rPr>
            </w:rPrChange>
          </w:rPr>
          <w:t>). An</w:t>
        </w:r>
        <w:r w:rsidR="001A6C29">
          <w:rPr>
            <w:rFonts w:asciiTheme="minorHAnsi" w:hAnsiTheme="minorHAnsi" w:cstheme="minorHAnsi"/>
            <w:lang w:val="en-US"/>
          </w:rPr>
          <w:t xml:space="preserve"> </w:t>
        </w:r>
      </w:ins>
    </w:p>
    <w:p w14:paraId="4BA5DA44" w14:textId="77777777" w:rsidR="00577C52" w:rsidRDefault="00B727A0" w:rsidP="0063123D">
      <w:pPr>
        <w:autoSpaceDE w:val="0"/>
        <w:autoSpaceDN w:val="0"/>
        <w:adjustRightInd w:val="0"/>
        <w:ind w:left="360"/>
        <w:jc w:val="both"/>
        <w:rPr>
          <w:ins w:id="75" w:author="Author"/>
          <w:rFonts w:asciiTheme="minorHAnsi" w:hAnsiTheme="minorHAnsi" w:cstheme="minorHAnsi"/>
          <w:lang w:val="en-US"/>
        </w:rPr>
        <w:pPrChange w:id="76" w:author="Author">
          <w:pPr>
            <w:jc w:val="both"/>
          </w:pPr>
        </w:pPrChange>
      </w:pPr>
      <w:ins w:id="77" w:author="Author">
        <w:r w:rsidRPr="0063123D">
          <w:rPr>
            <w:rFonts w:asciiTheme="minorHAnsi" w:hAnsiTheme="minorHAnsi" w:cstheme="minorHAnsi"/>
            <w:lang w:val="en-US"/>
            <w:rPrChange w:id="78" w:author="Author">
              <w:rPr>
                <w:rFonts w:ascii="ArialMT" w:hAnsi="ArialMT" w:cs="ArialMT"/>
                <w:lang w:val="en-US"/>
              </w:rPr>
            </w:rPrChange>
          </w:rPr>
          <w:t xml:space="preserve">extrapolation up to the first of </w:t>
        </w:r>
        <w:del w:id="79" w:author="Author">
          <w:r w:rsidRPr="0063123D" w:rsidDel="001A6C29">
            <w:rPr>
              <w:rFonts w:asciiTheme="minorHAnsi" w:hAnsiTheme="minorHAnsi" w:cstheme="minorHAnsi"/>
              <w:lang w:val="en-US"/>
              <w:rPrChange w:id="80" w:author="Author">
                <w:rPr>
                  <w:rFonts w:ascii="ArialMT" w:hAnsi="ArialMT" w:cs="ArialMT"/>
                  <w:lang w:val="en-US"/>
                </w:rPr>
              </w:rPrChange>
            </w:rPr>
            <w:delText>March</w:delText>
          </w:r>
        </w:del>
        <w:r w:rsidR="001A6C29">
          <w:rPr>
            <w:rFonts w:asciiTheme="minorHAnsi" w:hAnsiTheme="minorHAnsi" w:cstheme="minorHAnsi"/>
            <w:lang w:val="en-US"/>
          </w:rPr>
          <w:t>Aprils</w:t>
        </w:r>
        <w:r w:rsidRPr="0063123D">
          <w:rPr>
            <w:rFonts w:asciiTheme="minorHAnsi" w:hAnsiTheme="minorHAnsi" w:cstheme="minorHAnsi"/>
            <w:lang w:val="en-US"/>
            <w:rPrChange w:id="81" w:author="Author">
              <w:rPr>
                <w:rFonts w:ascii="ArialMT" w:hAnsi="ArialMT" w:cs="ArialMT"/>
                <w:lang w:val="en-US"/>
              </w:rPr>
            </w:rPrChange>
          </w:rPr>
          <w:t xml:space="preserve"> is shown.</w:t>
        </w:r>
        <w:r w:rsidR="001A6C29">
          <w:rPr>
            <w:rFonts w:asciiTheme="minorHAnsi" w:hAnsiTheme="minorHAnsi" w:cstheme="minorHAnsi"/>
            <w:lang w:val="en-US"/>
          </w:rPr>
          <w:t xml:space="preserve"> Shown in grey is the fit we made in our report of the 28</w:t>
        </w:r>
        <w:r w:rsidR="001A6C29" w:rsidRPr="0063123D">
          <w:rPr>
            <w:rFonts w:asciiTheme="minorHAnsi" w:hAnsiTheme="minorHAnsi" w:cstheme="minorHAnsi"/>
            <w:vertAlign w:val="superscript"/>
            <w:lang w:val="en-US"/>
            <w:rPrChange w:id="82" w:author="Author">
              <w:rPr>
                <w:rFonts w:asciiTheme="minorHAnsi" w:hAnsiTheme="minorHAnsi" w:cstheme="minorHAnsi"/>
                <w:lang w:val="en-US"/>
              </w:rPr>
            </w:rPrChange>
          </w:rPr>
          <w:t>th</w:t>
        </w:r>
        <w:r w:rsidR="001A6C29">
          <w:rPr>
            <w:rFonts w:asciiTheme="minorHAnsi" w:hAnsiTheme="minorHAnsi" w:cstheme="minorHAnsi"/>
            <w:lang w:val="en-US"/>
          </w:rPr>
          <w:t xml:space="preserve"> of January, using the data from the 1</w:t>
        </w:r>
        <w:r w:rsidR="001A6C29" w:rsidRPr="0063123D">
          <w:rPr>
            <w:rFonts w:asciiTheme="minorHAnsi" w:hAnsiTheme="minorHAnsi" w:cstheme="minorHAnsi"/>
            <w:vertAlign w:val="superscript"/>
            <w:lang w:val="en-US"/>
            <w:rPrChange w:id="83" w:author="Author">
              <w:rPr>
                <w:rFonts w:asciiTheme="minorHAnsi" w:hAnsiTheme="minorHAnsi" w:cstheme="minorHAnsi"/>
                <w:lang w:val="en-US"/>
              </w:rPr>
            </w:rPrChange>
          </w:rPr>
          <w:t>st</w:t>
        </w:r>
        <w:r w:rsidR="001A6C29">
          <w:rPr>
            <w:rFonts w:asciiTheme="minorHAnsi" w:hAnsiTheme="minorHAnsi" w:cstheme="minorHAnsi"/>
            <w:lang w:val="en-US"/>
          </w:rPr>
          <w:t xml:space="preserve"> of January until the 22</w:t>
        </w:r>
        <w:r w:rsidR="001A6C29" w:rsidRPr="0063123D">
          <w:rPr>
            <w:rFonts w:asciiTheme="minorHAnsi" w:hAnsiTheme="minorHAnsi" w:cstheme="minorHAnsi"/>
            <w:vertAlign w:val="superscript"/>
            <w:lang w:val="en-US"/>
            <w:rPrChange w:id="84" w:author="Author">
              <w:rPr>
                <w:rFonts w:asciiTheme="minorHAnsi" w:hAnsiTheme="minorHAnsi" w:cstheme="minorHAnsi"/>
                <w:lang w:val="en-US"/>
              </w:rPr>
            </w:rPrChange>
          </w:rPr>
          <w:t>nd</w:t>
        </w:r>
        <w:r w:rsidR="001A6C29">
          <w:rPr>
            <w:rFonts w:asciiTheme="minorHAnsi" w:hAnsiTheme="minorHAnsi" w:cstheme="minorHAnsi"/>
            <w:lang w:val="en-US"/>
          </w:rPr>
          <w:t xml:space="preserve"> of January only. </w:t>
        </w:r>
        <w:r w:rsidR="00577C52">
          <w:rPr>
            <w:rFonts w:asciiTheme="minorHAnsi" w:hAnsiTheme="minorHAnsi" w:cstheme="minorHAnsi"/>
            <w:lang w:val="en-US"/>
          </w:rPr>
          <w:t xml:space="preserve">In this analysis, only tests with Ct values for the N and ORF1ab genes &lt; 30 were included. </w:t>
        </w:r>
        <w:r w:rsidR="00577C52">
          <w:rPr>
            <w:rFonts w:asciiTheme="minorHAnsi" w:hAnsiTheme="minorHAnsi" w:cstheme="minorHAnsi"/>
            <w:lang w:val="en-US"/>
          </w:rPr>
          <w:br/>
        </w:r>
        <w:r w:rsidR="001A6C29">
          <w:rPr>
            <w:rFonts w:asciiTheme="minorHAnsi" w:hAnsiTheme="minorHAnsi" w:cstheme="minorHAnsi"/>
            <w:lang w:val="en-US"/>
          </w:rPr>
          <w:t>Code available at</w:t>
        </w:r>
      </w:ins>
    </w:p>
    <w:p w14:paraId="78DDF51B" w14:textId="28A1361E" w:rsidR="00B727A0" w:rsidRPr="0063123D" w:rsidRDefault="00481E47" w:rsidP="0063123D">
      <w:pPr>
        <w:autoSpaceDE w:val="0"/>
        <w:autoSpaceDN w:val="0"/>
        <w:adjustRightInd w:val="0"/>
        <w:ind w:firstLine="360"/>
        <w:jc w:val="both"/>
        <w:rPr>
          <w:ins w:id="85" w:author="Author"/>
          <w:rFonts w:asciiTheme="minorHAnsi" w:hAnsiTheme="minorHAnsi" w:cstheme="minorHAnsi"/>
          <w:lang w:val="en-US"/>
          <w:rPrChange w:id="86" w:author="Author">
            <w:rPr>
              <w:ins w:id="87" w:author="Author"/>
              <w:lang w:val="en-GB"/>
            </w:rPr>
          </w:rPrChange>
        </w:rPr>
        <w:pPrChange w:id="88" w:author="Author">
          <w:pPr>
            <w:jc w:val="both"/>
          </w:pPr>
        </w:pPrChange>
      </w:pPr>
      <w:ins w:id="89" w:author="Author">
        <w:r>
          <w:rPr>
            <w:rFonts w:asciiTheme="minorHAnsi" w:hAnsiTheme="minorHAnsi" w:cstheme="minorHAnsi"/>
            <w:lang w:val="en-US"/>
          </w:rPr>
          <w:fldChar w:fldCharType="begin"/>
        </w:r>
        <w:r>
          <w:rPr>
            <w:rFonts w:asciiTheme="minorHAnsi" w:hAnsiTheme="minorHAnsi" w:cstheme="minorHAnsi"/>
            <w:lang w:val="en-US"/>
          </w:rPr>
          <w:instrText xml:space="preserve"> HYPERLINK "</w:instrText>
        </w:r>
        <w:r w:rsidRPr="00481E47">
          <w:rPr>
            <w:rFonts w:asciiTheme="minorHAnsi" w:hAnsiTheme="minorHAnsi" w:cstheme="minorHAnsi"/>
            <w:lang w:val="en-US"/>
          </w:rPr>
          <w:instrText>https://github.com/tomwenseleers/newcovid_belgium/blob/main/analysis_update_20210223.R</w:instrText>
        </w:r>
        <w:r>
          <w:rPr>
            <w:rFonts w:asciiTheme="minorHAnsi" w:hAnsiTheme="minorHAnsi" w:cstheme="minorHAnsi"/>
            <w:lang w:val="en-US"/>
          </w:rPr>
          <w:instrText xml:space="preserve">" </w:instrText>
        </w:r>
        <w:r>
          <w:rPr>
            <w:rFonts w:asciiTheme="minorHAnsi" w:hAnsiTheme="minorHAnsi" w:cstheme="minorHAnsi"/>
            <w:lang w:val="en-US"/>
          </w:rPr>
          <w:fldChar w:fldCharType="separate"/>
        </w:r>
        <w:r w:rsidRPr="005F4847">
          <w:rPr>
            <w:rStyle w:val="Hyperlink"/>
            <w:rFonts w:asciiTheme="minorHAnsi" w:hAnsiTheme="minorHAnsi" w:cstheme="minorHAnsi"/>
            <w:lang w:val="en-US"/>
          </w:rPr>
          <w:t>https://github.com/tomwenseleers/newcovid_belgium/blob/main/analysis_update_20210223.R</w:t>
        </w:r>
        <w:r>
          <w:rPr>
            <w:rFonts w:asciiTheme="minorHAnsi" w:hAnsiTheme="minorHAnsi" w:cstheme="minorHAnsi"/>
            <w:lang w:val="en-US"/>
          </w:rPr>
          <w:fldChar w:fldCharType="end"/>
        </w:r>
      </w:ins>
    </w:p>
    <w:p w14:paraId="471EB448" w14:textId="05403B6F" w:rsidR="002167F7" w:rsidRDefault="002167F7" w:rsidP="00915682">
      <w:pPr>
        <w:jc w:val="both"/>
        <w:rPr>
          <w:ins w:id="90" w:author="Author"/>
          <w:lang w:val="en-GB"/>
        </w:rPr>
      </w:pPr>
    </w:p>
    <w:p w14:paraId="0C34B7EA" w14:textId="00DEDD89" w:rsidR="002167F7" w:rsidDel="00577C52" w:rsidRDefault="002167F7" w:rsidP="00915682">
      <w:pPr>
        <w:jc w:val="both"/>
        <w:rPr>
          <w:del w:id="91" w:author="Author"/>
          <w:lang w:val="en-GB"/>
        </w:rPr>
      </w:pPr>
    </w:p>
    <w:p w14:paraId="00E57603" w14:textId="327A6F75" w:rsidR="00577C52" w:rsidRDefault="00577C52" w:rsidP="00915682">
      <w:pPr>
        <w:jc w:val="both"/>
        <w:rPr>
          <w:ins w:id="92" w:author="Author"/>
          <w:lang w:val="en-GB"/>
        </w:rPr>
      </w:pPr>
    </w:p>
    <w:p w14:paraId="1E12A59C" w14:textId="77777777" w:rsidR="00577C52" w:rsidRDefault="00577C52" w:rsidP="00915682">
      <w:pPr>
        <w:jc w:val="both"/>
        <w:rPr>
          <w:ins w:id="93" w:author="Author"/>
          <w:lang w:val="en-GB"/>
        </w:rPr>
      </w:pPr>
    </w:p>
    <w:p w14:paraId="6032F55D" w14:textId="68E24295" w:rsidR="002167F7" w:rsidDel="00481E47" w:rsidRDefault="002167F7" w:rsidP="00915682">
      <w:pPr>
        <w:jc w:val="both"/>
        <w:rPr>
          <w:ins w:id="94" w:author="Author"/>
          <w:del w:id="95" w:author="Author"/>
          <w:lang w:val="en-GB"/>
        </w:rPr>
      </w:pPr>
    </w:p>
    <w:p w14:paraId="399737D1" w14:textId="6F081384" w:rsidR="002167F7" w:rsidRDefault="002167F7" w:rsidP="00915682">
      <w:pPr>
        <w:jc w:val="both"/>
        <w:rPr>
          <w:ins w:id="96" w:author="Author"/>
          <w:lang w:val="en-GB"/>
        </w:rPr>
      </w:pPr>
      <w:ins w:id="97" w:author="Author">
        <w:r>
          <w:rPr>
            <w:lang w:val="en-GB"/>
          </w:rPr>
          <w:t xml:space="preserve">We can further observe that </w:t>
        </w:r>
        <w:del w:id="98" w:author="Author">
          <w:r w:rsidDel="00481E47">
            <w:rPr>
              <w:lang w:val="en-GB"/>
            </w:rPr>
            <w:delText>XXX</w:delText>
          </w:r>
        </w:del>
        <w:r w:rsidR="00481E47">
          <w:rPr>
            <w:lang w:val="en-GB"/>
          </w:rPr>
          <w:t xml:space="preserve">the increase in the share of 501Y.V1 among newly diagnosed infections occurs at approximately the same rate in different regions in Belgium (Figure 5), </w:t>
        </w:r>
        <w:r w:rsidR="00577C52">
          <w:rPr>
            <w:lang w:val="en-GB"/>
          </w:rPr>
          <w:t>al</w:t>
        </w:r>
        <w:r w:rsidR="00481E47">
          <w:rPr>
            <w:lang w:val="en-GB"/>
          </w:rPr>
          <w:t xml:space="preserve">though </w:t>
        </w:r>
        <w:r w:rsidR="00577C52">
          <w:rPr>
            <w:lang w:val="en-GB"/>
          </w:rPr>
          <w:t>initial introduction</w:t>
        </w:r>
        <w:r w:rsidR="00481E47">
          <w:rPr>
            <w:lang w:val="en-GB"/>
          </w:rPr>
          <w:t xml:space="preserve"> of 501Y.V1 </w:t>
        </w:r>
        <w:r w:rsidR="00577C52">
          <w:rPr>
            <w:lang w:val="en-GB"/>
          </w:rPr>
          <w:t>is</w:t>
        </w:r>
        <w:r w:rsidR="00481E47">
          <w:rPr>
            <w:lang w:val="en-GB"/>
          </w:rPr>
          <w:t xml:space="preserve"> inferred to have occurred significantly earlier </w:t>
        </w:r>
        <w:r w:rsidR="00577C52">
          <w:rPr>
            <w:lang w:val="en-GB"/>
          </w:rPr>
          <w:t xml:space="preserve">than average </w:t>
        </w:r>
        <w:r w:rsidR="00481E47">
          <w:rPr>
            <w:lang w:val="en-GB"/>
          </w:rPr>
          <w:t>in Brussels, Antwerp</w:t>
        </w:r>
        <w:r w:rsidR="00577C52">
          <w:rPr>
            <w:lang w:val="en-GB"/>
          </w:rPr>
          <w:t xml:space="preserve"> and Louvain-la-Neuve and significantly later than average in Namur, Leuven and Mons</w:t>
        </w:r>
        <w:r>
          <w:rPr>
            <w:lang w:val="en-GB"/>
          </w:rPr>
          <w:t>.</w:t>
        </w:r>
      </w:ins>
    </w:p>
    <w:p w14:paraId="296A186D" w14:textId="1EB4B03C" w:rsidR="002167F7" w:rsidRDefault="002167F7" w:rsidP="00915682">
      <w:pPr>
        <w:jc w:val="both"/>
        <w:rPr>
          <w:ins w:id="99" w:author="Author"/>
          <w:lang w:val="en-GB"/>
        </w:rPr>
      </w:pPr>
    </w:p>
    <w:p w14:paraId="14D9B8CE" w14:textId="0353314B" w:rsidR="002167F7" w:rsidRDefault="002167F7" w:rsidP="00915682">
      <w:pPr>
        <w:jc w:val="both"/>
        <w:rPr>
          <w:ins w:id="100" w:author="Author"/>
          <w:lang w:val="en-GB"/>
        </w:rPr>
      </w:pPr>
    </w:p>
    <w:p w14:paraId="2996BB67" w14:textId="4C406CAA" w:rsidR="002167F7" w:rsidRDefault="002167F7" w:rsidP="00915682">
      <w:pPr>
        <w:jc w:val="both"/>
        <w:rPr>
          <w:ins w:id="101" w:author="Author"/>
          <w:lang w:val="en-GB"/>
        </w:rPr>
      </w:pPr>
    </w:p>
    <w:p w14:paraId="5E958EEC" w14:textId="77777777" w:rsidR="002167F7" w:rsidRDefault="002167F7" w:rsidP="00915682">
      <w:pPr>
        <w:jc w:val="both"/>
        <w:rPr>
          <w:ins w:id="102" w:author="Author"/>
          <w:lang w:val="en-GB"/>
        </w:rPr>
      </w:pPr>
    </w:p>
    <w:p w14:paraId="0296553B" w14:textId="2851606D" w:rsidR="002167F7" w:rsidRDefault="002167F7" w:rsidP="00915682">
      <w:pPr>
        <w:jc w:val="both"/>
        <w:rPr>
          <w:lang w:val="en-GB"/>
        </w:rPr>
      </w:pPr>
      <w:ins w:id="103" w:author="Author">
        <w:r w:rsidRPr="002167F7">
          <w:rPr>
            <w:noProof/>
            <w:lang w:val="en-US"/>
          </w:rPr>
          <w:drawing>
            <wp:inline distT="0" distB="0" distL="0" distR="0" wp14:anchorId="54ECFD27" wp14:editId="2BC6B31A">
              <wp:extent cx="5731510" cy="4298315"/>
              <wp:effectExtent l="0" t="0" r="2540" b="6985"/>
              <wp:docPr id="5" name="Picture 5" descr="C:\Documents\GitHub\newcovid_belgium\plots\2021_02_23\Fig5_fit1_binomGLMM_501YV1_Belgium by 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GitHub\newcovid_belgium\plots\2021_02_23\Fig5_fit1_binomGLMM_501YV1_Belgium by la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ins>
    </w:p>
    <w:p w14:paraId="331DD473" w14:textId="3F2EA2A4" w:rsidR="000C616B" w:rsidRDefault="00577C52" w:rsidP="00385CB9">
      <w:pPr>
        <w:ind w:left="270"/>
        <w:jc w:val="both"/>
        <w:rPr>
          <w:lang w:val="en-GB"/>
        </w:rPr>
      </w:pPr>
      <w:ins w:id="104" w:author="Author">
        <w:r w:rsidRPr="0063123D">
          <w:rPr>
            <w:b/>
            <w:lang w:val="en-GB"/>
            <w:rPrChange w:id="105" w:author="Author">
              <w:rPr>
                <w:lang w:val="en-GB"/>
              </w:rPr>
            </w:rPrChange>
          </w:rPr>
          <w:t>Figure 5:</w:t>
        </w:r>
        <w:r>
          <w:rPr>
            <w:lang w:val="en-GB"/>
          </w:rPr>
          <w:t xml:space="preserve"> Average share of 501Y.V1 among newly diagnosed infections inferred from a binomial GLMM (cf. Figure 4), plotted separately for different regions in Belgium (predicted means and 95% confidence intervals). </w:t>
        </w:r>
      </w:ins>
    </w:p>
    <w:p w14:paraId="7827BF9D" w14:textId="22A993F9" w:rsidR="00504494" w:rsidRDefault="00504494" w:rsidP="00915682">
      <w:pPr>
        <w:jc w:val="both"/>
        <w:rPr>
          <w:ins w:id="106" w:author="Author"/>
          <w:lang w:val="en-GB"/>
        </w:rPr>
      </w:pPr>
    </w:p>
    <w:p w14:paraId="5E9E787E" w14:textId="5C04EE5C" w:rsidR="002167F7" w:rsidRDefault="002167F7" w:rsidP="00915682">
      <w:pPr>
        <w:jc w:val="both"/>
        <w:rPr>
          <w:ins w:id="107" w:author="Author"/>
          <w:lang w:val="en-GB"/>
        </w:rPr>
      </w:pPr>
    </w:p>
    <w:p w14:paraId="4439367C" w14:textId="6F19798B" w:rsidR="002167F7" w:rsidRDefault="002167F7" w:rsidP="00915682">
      <w:pPr>
        <w:jc w:val="both"/>
        <w:rPr>
          <w:ins w:id="108" w:author="Author"/>
          <w:lang w:val="en-GB"/>
        </w:rPr>
      </w:pPr>
    </w:p>
    <w:p w14:paraId="49760928" w14:textId="115062B2" w:rsidR="00577C52" w:rsidRDefault="00577C52" w:rsidP="00385CB9">
      <w:pPr>
        <w:jc w:val="both"/>
        <w:rPr>
          <w:ins w:id="109" w:author="Author"/>
          <w:lang w:val="en-GB"/>
        </w:rPr>
      </w:pPr>
      <w:ins w:id="110" w:author="Author">
        <w:r>
          <w:rPr>
            <w:lang w:val="en-GB"/>
          </w:rPr>
          <w:t xml:space="preserve">Due to these observed increases in the share of the 501Y.V1 variant among newly diagnosed infections, and its increased transmissibility of ca. 50%, variant 501Y.V1 has now become a main determinant in driving up the effective reproduction number (Re) of the SARS-CoV2 virus in Belgium. </w:t>
        </w:r>
        <w:r>
          <w:rPr>
            <w:lang w:val="en-GB"/>
          </w:rPr>
          <w:t xml:space="preserve">Using the fitted proportion of the 501Y.V1 variant among new infections, combined with the estimated transmission advantage of </w:t>
        </w:r>
        <w:r w:rsidR="00385CB9">
          <w:rPr>
            <w:lang w:val="en-GB"/>
          </w:rPr>
          <w:t xml:space="preserve">51% and overall Re values estimated from the Sciensano case and testing data, </w:t>
        </w:r>
        <w:r>
          <w:rPr>
            <w:lang w:val="en-GB"/>
          </w:rPr>
          <w:t xml:space="preserve">we can readily estimate the Re values of the 501Y.V1 strain and the other circulating variants </w:t>
        </w:r>
        <w:r w:rsidR="00385CB9">
          <w:rPr>
            <w:lang w:val="en-GB"/>
          </w:rPr>
          <w:t xml:space="preserve">separately (Figure 6). This follows from the fact that the overall Re value is at any time an average of the Re values of the individual variants, weighted by their frequency. In Figure 6 we calculated the Re values from the Sciensano case data based on the intrinsic growth rate in number of cases, calculated using a gamma distributed generation time of 4.7 days with a SD of 2.9 days, and with the growth rate calculated as the first derivative of a binomial generalized additive model fit  (taking into account weekday, a 32 df cubic spline in function of time of diagnosis, and a 5 df cubic </w:t>
        </w:r>
        <w:r w:rsidR="00385CB9">
          <w:rPr>
            <w:lang w:val="en-GB"/>
          </w:rPr>
          <w:lastRenderedPageBreak/>
          <w:t xml:space="preserve">spline in function of number of tests performed). In contrast to the Re analyses that are routinely reported, this analysis corrects for variable testing intensity. </w:t>
        </w:r>
        <w:r w:rsidR="00E01C82">
          <w:rPr>
            <w:lang w:val="en-GB"/>
          </w:rPr>
          <w:t xml:space="preserve">It can be observed that this analysis estimates the overall Re value (at time of diagnosis) to already be well above 1, at 1.20 [1.18-1.22]. In addition, while the Re value of the other variants is estimated to be much below 1 (0.85 [0.84-0.87]), the Re of the 501Y.V1 strain is estimated to lie at 1.30 [1.27-1.32]. We expect that the overall Re value would still rise a little further, almost approaching that of the 501Y.V1 strain as 501Y.V1 would further displace the other variants. </w:t>
        </w:r>
        <w:r w:rsidR="00385CB9">
          <w:rPr>
            <w:lang w:val="en-GB"/>
          </w:rPr>
          <w:t xml:space="preserve"> </w:t>
        </w:r>
      </w:ins>
    </w:p>
    <w:p w14:paraId="66398F64" w14:textId="511892C8" w:rsidR="002167F7" w:rsidDel="00577C52" w:rsidRDefault="002167F7" w:rsidP="002167F7">
      <w:pPr>
        <w:ind w:left="360"/>
        <w:jc w:val="both"/>
        <w:rPr>
          <w:ins w:id="111" w:author="Author"/>
          <w:del w:id="112" w:author="Author"/>
          <w:lang w:val="en-GB"/>
        </w:rPr>
      </w:pPr>
      <w:ins w:id="113" w:author="Author">
        <w:del w:id="114" w:author="Author">
          <w:r w:rsidDel="00577C52">
            <w:rPr>
              <w:lang w:val="en-GB"/>
            </w:rPr>
            <w:delText xml:space="preserve">Due to its increasing proportion, the 501Y.V1 variant, which has a higher transmissibility rate compared to other circulating strains and therefore a transmission advantage, has now become a main determinant in driving up the effective reproduction number (Re) of the SARS-CoV2 virus in Belgium. </w:delText>
          </w:r>
        </w:del>
      </w:ins>
    </w:p>
    <w:p w14:paraId="493ECCB0" w14:textId="77777777" w:rsidR="002167F7" w:rsidRDefault="002167F7" w:rsidP="002167F7">
      <w:pPr>
        <w:ind w:left="360"/>
        <w:jc w:val="both"/>
        <w:rPr>
          <w:ins w:id="115" w:author="Author"/>
          <w:lang w:val="en-GB"/>
        </w:rPr>
      </w:pPr>
    </w:p>
    <w:p w14:paraId="093F6238" w14:textId="77777777" w:rsidR="002167F7" w:rsidRDefault="002167F7" w:rsidP="002167F7">
      <w:pPr>
        <w:ind w:left="360"/>
        <w:jc w:val="center"/>
        <w:rPr>
          <w:ins w:id="116" w:author="Author"/>
          <w:lang w:val="en-GB"/>
        </w:rPr>
      </w:pPr>
      <w:ins w:id="117" w:author="Author">
        <w:r w:rsidRPr="002167F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167F7">
          <w:rPr>
            <w:noProof/>
            <w:lang w:val="en-US"/>
          </w:rPr>
          <w:drawing>
            <wp:inline distT="0" distB="0" distL="0" distR="0" wp14:anchorId="3F047AF8" wp14:editId="29EE6226">
              <wp:extent cx="5731383" cy="3416512"/>
              <wp:effectExtent l="0" t="0" r="3175" b="0"/>
              <wp:docPr id="1" name="Picture 1" descr="C:\Documents\GitHub\newcovid_belgium\plots\2021_02_23\Re_cases_Re_501YV1_Re_wild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GitHub\newcovid_belgium\plots\2021_02_23\Re_cases_Re_501YV1_Re_wildtyp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545"/>
                      <a:stretch/>
                    </pic:blipFill>
                    <pic:spPr bwMode="auto">
                      <a:xfrm>
                        <a:off x="0" y="0"/>
                        <a:ext cx="5731510" cy="3416588"/>
                      </a:xfrm>
                      <a:prstGeom prst="rect">
                        <a:avLst/>
                      </a:prstGeom>
                      <a:noFill/>
                      <a:ln>
                        <a:noFill/>
                      </a:ln>
                      <a:extLst>
                        <a:ext uri="{53640926-AAD7-44D8-BBD7-CCE9431645EC}">
                          <a14:shadowObscured xmlns:a14="http://schemas.microsoft.com/office/drawing/2010/main"/>
                        </a:ext>
                      </a:extLst>
                    </pic:spPr>
                  </pic:pic>
                </a:graphicData>
              </a:graphic>
            </wp:inline>
          </w:drawing>
        </w:r>
      </w:ins>
    </w:p>
    <w:p w14:paraId="5FA7AF7F" w14:textId="0B388B75" w:rsidR="002167F7" w:rsidRDefault="002167F7" w:rsidP="002167F7">
      <w:pPr>
        <w:ind w:left="360"/>
        <w:jc w:val="both"/>
        <w:rPr>
          <w:ins w:id="118" w:author="Author"/>
          <w:lang w:val="en-GB"/>
        </w:rPr>
      </w:pPr>
      <w:ins w:id="119" w:author="Author">
        <w:r w:rsidRPr="00EE1449">
          <w:rPr>
            <w:b/>
            <w:lang w:val="en-GB"/>
          </w:rPr>
          <w:t xml:space="preserve">Figure </w:t>
        </w:r>
        <w:r w:rsidR="00577C52">
          <w:rPr>
            <w:b/>
            <w:lang w:val="en-GB"/>
          </w:rPr>
          <w:t>6</w:t>
        </w:r>
        <w:del w:id="120" w:author="Author">
          <w:r w:rsidDel="00577C52">
            <w:rPr>
              <w:b/>
              <w:lang w:val="en-GB"/>
            </w:rPr>
            <w:delText>5</w:delText>
          </w:r>
        </w:del>
        <w:r w:rsidRPr="00EE1449">
          <w:rPr>
            <w:b/>
            <w:lang w:val="en-GB"/>
          </w:rPr>
          <w:t>:</w:t>
        </w:r>
        <w:r>
          <w:rPr>
            <w:lang w:val="en-GB"/>
          </w:rPr>
          <w:t xml:space="preserve"> The evolution of the </w:t>
        </w:r>
        <w:del w:id="121" w:author="Author">
          <w:r w:rsidDel="00E01C82">
            <w:rPr>
              <w:lang w:val="en-GB"/>
            </w:rPr>
            <w:delText>reproduction</w:delText>
          </w:r>
        </w:del>
        <w:r w:rsidR="00E01C82">
          <w:rPr>
            <w:lang w:val="en-GB"/>
          </w:rPr>
          <w:t xml:space="preserve">basic reproduction number </w:t>
        </w:r>
        <w:del w:id="122" w:author="Author">
          <w:r w:rsidDel="00E01C82">
            <w:rPr>
              <w:lang w:val="en-GB"/>
            </w:rPr>
            <w:delText xml:space="preserve"> rate (</w:delText>
          </w:r>
        </w:del>
        <w:r>
          <w:rPr>
            <w:lang w:val="en-GB"/>
          </w:rPr>
          <w:t>R</w:t>
        </w:r>
        <w:r w:rsidR="00E01C82">
          <w:rPr>
            <w:lang w:val="en-GB"/>
          </w:rPr>
          <w:t>e</w:t>
        </w:r>
        <w:del w:id="123" w:author="Author">
          <w:r w:rsidDel="00E01C82">
            <w:rPr>
              <w:lang w:val="en-GB"/>
            </w:rPr>
            <w:delText>)</w:delText>
          </w:r>
        </w:del>
        <w:r>
          <w:rPr>
            <w:lang w:val="en-GB"/>
          </w:rPr>
          <w:t xml:space="preserve"> in Belgium (black line) is now </w:t>
        </w:r>
        <w:del w:id="124" w:author="Author">
          <w:r w:rsidDel="00E01C82">
            <w:rPr>
              <w:lang w:val="en-GB"/>
            </w:rPr>
            <w:delText>is</w:delText>
          </w:r>
        </w:del>
        <w:r w:rsidR="00E01C82">
          <w:rPr>
            <w:lang w:val="en-GB"/>
          </w:rPr>
          <w:t xml:space="preserve">heavily influenced by the </w:t>
        </w:r>
        <w:del w:id="125" w:author="Author">
          <w:r w:rsidDel="00E01C82">
            <w:rPr>
              <w:lang w:val="en-GB"/>
            </w:rPr>
            <w:delText xml:space="preserve"> now mainly driven by the (R) of</w:delText>
          </w:r>
        </w:del>
        <w:r w:rsidR="00E01C82">
          <w:rPr>
            <w:lang w:val="en-GB"/>
          </w:rPr>
          <w:t>spread of</w:t>
        </w:r>
        <w:r>
          <w:rPr>
            <w:lang w:val="en-GB"/>
          </w:rPr>
          <w:t xml:space="preserve"> the </w:t>
        </w:r>
        <w:r w:rsidR="00E01C82">
          <w:rPr>
            <w:lang w:val="en-GB"/>
          </w:rPr>
          <w:t xml:space="preserve">highly contagious </w:t>
        </w:r>
        <w:r>
          <w:rPr>
            <w:lang w:val="en-GB"/>
          </w:rPr>
          <w:t xml:space="preserve">501Y.V1 </w:t>
        </w:r>
        <w:r w:rsidR="00E01C82">
          <w:rPr>
            <w:lang w:val="en-GB"/>
          </w:rPr>
          <w:t xml:space="preserve">strain </w:t>
        </w:r>
        <w:r>
          <w:rPr>
            <w:lang w:val="en-GB"/>
          </w:rPr>
          <w:t xml:space="preserve">(red line), which emerged in Belgium </w:t>
        </w:r>
        <w:del w:id="126" w:author="Author">
          <w:r w:rsidDel="00E01C82">
            <w:rPr>
              <w:lang w:val="en-GB"/>
            </w:rPr>
            <w:delText>end</w:delText>
          </w:r>
        </w:del>
        <w:r w:rsidR="00E01C82">
          <w:rPr>
            <w:lang w:val="en-GB"/>
          </w:rPr>
          <w:t xml:space="preserve">in the </w:t>
        </w:r>
        <w:commentRangeStart w:id="127"/>
        <w:r w:rsidR="00E01C82">
          <w:rPr>
            <w:lang w:val="en-GB"/>
          </w:rPr>
          <w:t>middle</w:t>
        </w:r>
        <w:commentRangeEnd w:id="127"/>
        <w:r w:rsidR="00E01C82">
          <w:rPr>
            <w:rStyle w:val="CommentReference"/>
          </w:rPr>
          <w:commentReference w:id="127"/>
        </w:r>
        <w:r>
          <w:rPr>
            <w:lang w:val="en-GB"/>
          </w:rPr>
          <w:t xml:space="preserve"> of December 2020</w:t>
        </w:r>
        <w:r w:rsidR="00E01C82">
          <w:rPr>
            <w:lang w:val="en-GB"/>
          </w:rPr>
          <w:t>, and which at any time is estimated to have an Re value that is 1.51 times higher than that of the other circulating variants (blue line) (shaded areas = 95% confidence intervals)</w:t>
        </w:r>
        <w:r>
          <w:rPr>
            <w:lang w:val="en-GB"/>
          </w:rPr>
          <w:t xml:space="preserve">. </w:t>
        </w:r>
        <w:r w:rsidR="00E01C82">
          <w:rPr>
            <w:lang w:val="en-GB"/>
          </w:rPr>
          <w:t xml:space="preserve">Overall, the average Re values, as well as the Re values of the 501Y.V1 strain and the other circulating strains, are heavily influenced by changes in behaviour, the implementation of non-pharmaceutical interventions, and so these tend to fluctuate quite a bit. </w:t>
        </w:r>
        <w:r w:rsidR="0063123D">
          <w:rPr>
            <w:lang w:val="en-GB"/>
          </w:rPr>
          <w:t>Re values beyond the 19</w:t>
        </w:r>
        <w:r w:rsidR="0063123D" w:rsidRPr="0063123D">
          <w:rPr>
            <w:vertAlign w:val="superscript"/>
            <w:lang w:val="en-GB"/>
            <w:rPrChange w:id="128" w:author="Author">
              <w:rPr>
                <w:lang w:val="en-GB"/>
              </w:rPr>
            </w:rPrChange>
          </w:rPr>
          <w:t>th</w:t>
        </w:r>
        <w:r w:rsidR="0063123D">
          <w:rPr>
            <w:lang w:val="en-GB"/>
          </w:rPr>
          <w:t xml:space="preserve"> of February have been extrapolated, and the flat trend shown may not be reliable. </w:t>
        </w:r>
        <w:del w:id="129" w:author="Author">
          <w:r w:rsidDel="00E01C82">
            <w:rPr>
              <w:lang w:val="en-GB"/>
            </w:rPr>
            <w:delText>The (R) of the other circulating strains (blue line) has dropped as a consequence of current disease containment measures.</w:delText>
          </w:r>
        </w:del>
      </w:ins>
    </w:p>
    <w:p w14:paraId="3F58AC07" w14:textId="514DB099" w:rsidR="002167F7" w:rsidRDefault="002167F7" w:rsidP="00915682">
      <w:pPr>
        <w:jc w:val="both"/>
        <w:rPr>
          <w:ins w:id="130" w:author="Author"/>
          <w:lang w:val="en-GB"/>
        </w:rPr>
      </w:pPr>
    </w:p>
    <w:p w14:paraId="2C7CD0AC" w14:textId="77777777" w:rsidR="002167F7" w:rsidRDefault="002167F7" w:rsidP="00915682">
      <w:pPr>
        <w:jc w:val="both"/>
        <w:rPr>
          <w:lang w:val="en-GB"/>
        </w:rPr>
      </w:pPr>
    </w:p>
    <w:p w14:paraId="261533CB" w14:textId="293E6EC8" w:rsidR="00836B29" w:rsidRDefault="0063123D" w:rsidP="000C616B">
      <w:pPr>
        <w:jc w:val="both"/>
        <w:rPr>
          <w:lang w:val="en-GB"/>
        </w:rPr>
      </w:pPr>
      <w:ins w:id="131" w:author="Author">
        <w:r>
          <w:rPr>
            <w:lang w:val="en-GB"/>
          </w:rPr>
          <w:t xml:space="preserve">Aside from the 501Y.V1 variant, baseline sequencing also inferred the presence of two other variants of concern, 501Y.V2 and 501Y.V2. </w:t>
        </w:r>
      </w:ins>
      <w:r w:rsidR="00836B29" w:rsidRPr="00836B29">
        <w:rPr>
          <w:lang w:val="en-GB"/>
        </w:rPr>
        <w:t xml:space="preserve">During weeks 6,7 and 8, 670 samples have been sequenced as part of the baseline surveillance, </w:t>
      </w:r>
      <w:del w:id="132" w:author="Author">
        <w:r w:rsidR="00836B29" w:rsidRPr="00836B29" w:rsidDel="0063123D">
          <w:rPr>
            <w:lang w:val="en-GB"/>
          </w:rPr>
          <w:delText xml:space="preserve">among </w:delText>
        </w:r>
      </w:del>
      <w:ins w:id="133" w:author="Author">
        <w:r>
          <w:rPr>
            <w:lang w:val="en-GB"/>
          </w:rPr>
          <w:t>and of these</w:t>
        </w:r>
      </w:ins>
      <w:del w:id="134" w:author="Author">
        <w:r w:rsidR="00836B29" w:rsidRPr="00836B29" w:rsidDel="0063123D">
          <w:rPr>
            <w:lang w:val="en-GB"/>
          </w:rPr>
          <w:delText>which</w:delText>
        </w:r>
      </w:del>
      <w:r w:rsidR="00836B29" w:rsidRPr="00836B29">
        <w:rPr>
          <w:lang w:val="en-GB"/>
        </w:rPr>
        <w:t xml:space="preserve"> 292 were 20I/501Y.V1 (43,6%), 34 were 20H/501Y.V2 (5%) and 8 were 20J/501Y.V3 (1,2%)</w:t>
      </w:r>
      <w:ins w:id="135" w:author="Author">
        <w:r>
          <w:rPr>
            <w:lang w:val="en-GB"/>
          </w:rPr>
          <w:t xml:space="preserve"> (Figure 7)</w:t>
        </w:r>
      </w:ins>
      <w:r w:rsidR="00836B29" w:rsidRPr="00836B29">
        <w:rPr>
          <w:lang w:val="en-GB"/>
        </w:rPr>
        <w:t>.</w:t>
      </w:r>
      <w:r w:rsidR="000C616B">
        <w:rPr>
          <w:lang w:val="en-GB"/>
        </w:rPr>
        <w:t xml:space="preserve"> </w:t>
      </w:r>
      <w:ins w:id="136" w:author="Author">
        <w:r>
          <w:rPr>
            <w:lang w:val="en-GB"/>
          </w:rPr>
          <w:t xml:space="preserve">If we would fit a multinomial model to these data, we can estimate that among new lab diagnoses today 62% [57-66%], 6% [4-8%] and 2% [0-4%] would be by 501Y.V1, 501Y.V2 and 501Y.V3, and 70% [63-76%], 6% [3-9%] and 3% [0-8%] of all new infections (one week before diagnosis) (Figure 8). </w:t>
        </w:r>
      </w:ins>
      <w:del w:id="137" w:author="Author">
        <w:r w:rsidR="000C616B" w:rsidDel="0063123D">
          <w:rPr>
            <w:lang w:val="en-GB"/>
          </w:rPr>
          <w:delText>Based on these figures, we estimate that over 50% of the people infected one week ago were infected with one of the 3 VOCs currently circulating in Belgium.</w:delText>
        </w:r>
      </w:del>
    </w:p>
    <w:p w14:paraId="50A332A7" w14:textId="4EAF913C" w:rsidR="00836B29" w:rsidRDefault="00836B29" w:rsidP="00836B29">
      <w:pPr>
        <w:ind w:left="360"/>
        <w:jc w:val="center"/>
        <w:rPr>
          <w:lang w:val="en-GB"/>
        </w:rPr>
      </w:pPr>
      <w:r>
        <w:rPr>
          <w:noProof/>
          <w:lang w:val="en-US"/>
        </w:rPr>
        <w:lastRenderedPageBreak/>
        <w:drawing>
          <wp:inline distT="0" distB="0" distL="0" distR="0" wp14:anchorId="406396C5" wp14:editId="414D0EB1">
            <wp:extent cx="4335300" cy="3101340"/>
            <wp:effectExtent l="0" t="0" r="8255" b="381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978" t="33800" r="57455" b="25074"/>
                    <a:stretch/>
                  </pic:blipFill>
                  <pic:spPr bwMode="auto">
                    <a:xfrm>
                      <a:off x="0" y="0"/>
                      <a:ext cx="4354602" cy="3115148"/>
                    </a:xfrm>
                    <a:prstGeom prst="rect">
                      <a:avLst/>
                    </a:prstGeom>
                    <a:ln>
                      <a:noFill/>
                    </a:ln>
                    <a:extLst>
                      <a:ext uri="{53640926-AAD7-44D8-BBD7-CCE9431645EC}">
                        <a14:shadowObscured xmlns:a14="http://schemas.microsoft.com/office/drawing/2010/main"/>
                      </a:ext>
                    </a:extLst>
                  </pic:spPr>
                </pic:pic>
              </a:graphicData>
            </a:graphic>
          </wp:inline>
        </w:drawing>
      </w:r>
    </w:p>
    <w:p w14:paraId="6F6CD128" w14:textId="09757A63" w:rsidR="00915682" w:rsidRDefault="00915682" w:rsidP="00534800">
      <w:pPr>
        <w:ind w:left="360"/>
        <w:jc w:val="both"/>
        <w:rPr>
          <w:lang w:val="en-GB"/>
        </w:rPr>
      </w:pPr>
    </w:p>
    <w:p w14:paraId="05D11B1B" w14:textId="12119E98" w:rsidR="00BF161F" w:rsidRPr="00BF161F" w:rsidRDefault="00EE1449" w:rsidP="00836B29">
      <w:pPr>
        <w:ind w:left="360"/>
        <w:jc w:val="both"/>
        <w:rPr>
          <w:lang w:val="en-GB"/>
        </w:rPr>
      </w:pPr>
      <w:r>
        <w:rPr>
          <w:b/>
          <w:lang w:val="en-GB"/>
        </w:rPr>
        <w:t xml:space="preserve">Figure </w:t>
      </w:r>
      <w:ins w:id="138" w:author="Author">
        <w:r w:rsidR="0063123D">
          <w:rPr>
            <w:b/>
            <w:lang w:val="en-GB"/>
          </w:rPr>
          <w:t>7</w:t>
        </w:r>
      </w:ins>
      <w:del w:id="139" w:author="Author">
        <w:r w:rsidDel="0063123D">
          <w:rPr>
            <w:b/>
            <w:lang w:val="en-GB"/>
          </w:rPr>
          <w:delText>4</w:delText>
        </w:r>
      </w:del>
      <w:r w:rsidR="00915682" w:rsidRPr="00BF161F">
        <w:rPr>
          <w:b/>
          <w:lang w:val="en-GB"/>
        </w:rPr>
        <w:t>:</w:t>
      </w:r>
      <w:r w:rsidR="00915682">
        <w:rPr>
          <w:lang w:val="en-GB"/>
        </w:rPr>
        <w:t xml:space="preserve"> Next</w:t>
      </w:r>
      <w:ins w:id="140" w:author="Author">
        <w:r w:rsidR="002167F7">
          <w:rPr>
            <w:lang w:val="en-GB"/>
          </w:rPr>
          <w:t>st</w:t>
        </w:r>
      </w:ins>
      <w:r w:rsidR="00915682">
        <w:rPr>
          <w:lang w:val="en-GB"/>
        </w:rPr>
        <w:t>rain build of currently available sequences from Belgium. VOCs are highlighted in dark orange (20I/501Y.V1</w:t>
      </w:r>
      <w:r w:rsidR="00915682" w:rsidRPr="00534800">
        <w:rPr>
          <w:lang w:val="en-GB"/>
        </w:rPr>
        <w:t xml:space="preserve">), </w:t>
      </w:r>
      <w:r w:rsidR="00915682">
        <w:rPr>
          <w:lang w:val="en-GB"/>
        </w:rPr>
        <w:t>light orange</w:t>
      </w:r>
      <w:r w:rsidR="00915682" w:rsidRPr="00534800">
        <w:rPr>
          <w:lang w:val="en-GB"/>
        </w:rPr>
        <w:t xml:space="preserve"> </w:t>
      </w:r>
      <w:r w:rsidR="00915682">
        <w:rPr>
          <w:lang w:val="en-GB"/>
        </w:rPr>
        <w:t>(</w:t>
      </w:r>
      <w:r w:rsidR="00915682" w:rsidRPr="00534800">
        <w:rPr>
          <w:lang w:val="en-GB"/>
        </w:rPr>
        <w:t>20H/501Y.V2</w:t>
      </w:r>
      <w:r w:rsidR="00915682">
        <w:rPr>
          <w:lang w:val="en-GB"/>
        </w:rPr>
        <w:t>)</w:t>
      </w:r>
      <w:r w:rsidR="00915682" w:rsidRPr="00534800">
        <w:rPr>
          <w:lang w:val="en-GB"/>
        </w:rPr>
        <w:t xml:space="preserve"> and </w:t>
      </w:r>
      <w:r w:rsidR="00BF161F">
        <w:rPr>
          <w:lang w:val="en-GB"/>
        </w:rPr>
        <w:t xml:space="preserve">red (20J/501Y.V3). </w:t>
      </w:r>
    </w:p>
    <w:p w14:paraId="3B612AD0" w14:textId="6BE18C0A" w:rsidR="00915682" w:rsidRDefault="00915682" w:rsidP="00915682">
      <w:pPr>
        <w:jc w:val="both"/>
        <w:rPr>
          <w:ins w:id="141" w:author="Author"/>
          <w:lang w:val="en-GB"/>
        </w:rPr>
      </w:pPr>
    </w:p>
    <w:p w14:paraId="46C6535E" w14:textId="6802486E" w:rsidR="002167F7" w:rsidRDefault="002167F7" w:rsidP="00915682">
      <w:pPr>
        <w:jc w:val="both"/>
        <w:rPr>
          <w:ins w:id="142" w:author="Author"/>
          <w:lang w:val="en-GB"/>
        </w:rPr>
      </w:pPr>
    </w:p>
    <w:p w14:paraId="7414C21E" w14:textId="77777777" w:rsidR="002167F7" w:rsidRDefault="002167F7" w:rsidP="002167F7">
      <w:pPr>
        <w:rPr>
          <w:moveTo w:id="143" w:author="Author"/>
          <w:b/>
          <w:lang w:val="en-GB"/>
        </w:rPr>
      </w:pPr>
      <w:moveToRangeStart w:id="144" w:author="Author" w:name="move65004216"/>
      <w:moveTo w:id="145" w:author="Author">
        <w:r w:rsidRPr="00EE759B">
          <w:rPr>
            <w:b/>
            <w:noProof/>
            <w:lang w:val="en-US"/>
          </w:rPr>
          <w:drawing>
            <wp:inline distT="0" distB="0" distL="0" distR="0" wp14:anchorId="033F20D1" wp14:editId="27DAA40E">
              <wp:extent cx="5684520" cy="3597275"/>
              <wp:effectExtent l="0" t="0" r="0" b="3175"/>
              <wp:docPr id="11"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22"/>
                      <a:srcRect t="12102" r="820"/>
                      <a:stretch/>
                    </pic:blipFill>
                    <pic:spPr bwMode="auto">
                      <a:xfrm>
                        <a:off x="0" y="0"/>
                        <a:ext cx="5684520" cy="3597275"/>
                      </a:xfrm>
                      <a:prstGeom prst="rect">
                        <a:avLst/>
                      </a:prstGeom>
                      <a:ln>
                        <a:noFill/>
                      </a:ln>
                      <a:extLst>
                        <a:ext uri="{53640926-AAD7-44D8-BBD7-CCE9431645EC}">
                          <a14:shadowObscured xmlns:a14="http://schemas.microsoft.com/office/drawing/2010/main"/>
                        </a:ext>
                      </a:extLst>
                    </pic:spPr>
                  </pic:pic>
                </a:graphicData>
              </a:graphic>
            </wp:inline>
          </w:drawing>
        </w:r>
      </w:moveTo>
    </w:p>
    <w:p w14:paraId="5B67E0B6" w14:textId="77777777" w:rsidR="002167F7" w:rsidRDefault="002167F7" w:rsidP="002167F7">
      <w:pPr>
        <w:rPr>
          <w:moveTo w:id="146" w:author="Author"/>
          <w:b/>
          <w:lang w:val="en-GB"/>
        </w:rPr>
      </w:pPr>
    </w:p>
    <w:p w14:paraId="3B248640" w14:textId="7DC3538C" w:rsidR="002167F7" w:rsidRPr="00777D08" w:rsidRDefault="002167F7" w:rsidP="0063123D">
      <w:pPr>
        <w:jc w:val="both"/>
        <w:rPr>
          <w:moveTo w:id="147" w:author="Author"/>
          <w:lang w:val="en-GB"/>
        </w:rPr>
        <w:pPrChange w:id="148" w:author="Author">
          <w:pPr/>
        </w:pPrChange>
      </w:pPr>
      <w:moveTo w:id="149" w:author="Author">
        <w:r>
          <w:rPr>
            <w:b/>
            <w:lang w:val="en-GB"/>
          </w:rPr>
          <w:t xml:space="preserve">Figure </w:t>
        </w:r>
      </w:moveTo>
      <w:ins w:id="150" w:author="Author">
        <w:r w:rsidR="0063123D">
          <w:rPr>
            <w:b/>
            <w:lang w:val="en-GB"/>
          </w:rPr>
          <w:t>8</w:t>
        </w:r>
      </w:ins>
      <w:moveTo w:id="151" w:author="Author">
        <w:del w:id="152" w:author="Author">
          <w:r w:rsidDel="0063123D">
            <w:rPr>
              <w:b/>
              <w:lang w:val="en-GB"/>
            </w:rPr>
            <w:delText>6</w:delText>
          </w:r>
        </w:del>
        <w:r>
          <w:rPr>
            <w:b/>
            <w:lang w:val="en-GB"/>
          </w:rPr>
          <w:t xml:space="preserve">: </w:t>
        </w:r>
        <w:r>
          <w:rPr>
            <w:lang w:val="en-GB"/>
          </w:rPr>
          <w:t>Spread of VOCs in Belgium over time and projections for the upcoming weeks</w:t>
        </w:r>
      </w:moveTo>
      <w:ins w:id="153" w:author="Author">
        <w:r w:rsidR="0063123D">
          <w:rPr>
            <w:lang w:val="en-GB"/>
          </w:rPr>
          <w:t xml:space="preserve"> based on a multinomial fit to the baseline sequencing data</w:t>
        </w:r>
      </w:ins>
      <w:moveTo w:id="154" w:author="Author">
        <w:r>
          <w:rPr>
            <w:lang w:val="en-GB"/>
          </w:rPr>
          <w:t xml:space="preserve">. A wide and temporary utilization of a reflex PCR positively detecting the 501Y.V2 (Red) and 501Y.V3 (Green) mutants would allow to initiate targeted interventions. Considering that these two VOCs are less susceptible to vaccination, a larger vaccination coverage will be required to mitigate their impact on the general epidemic trends. Temporary interventions targeting these VOCs such as reflex test and highly active contact tracing would </w:t>
        </w:r>
        <w:r>
          <w:rPr>
            <w:lang w:val="en-GB"/>
          </w:rPr>
          <w:lastRenderedPageBreak/>
          <w:t>contribute to compensate the selection pressure that will be caused during stepwise vaccination rollout.</w:t>
        </w:r>
      </w:moveTo>
    </w:p>
    <w:moveToRangeEnd w:id="144"/>
    <w:p w14:paraId="3AA19481" w14:textId="7CC399FC" w:rsidR="002167F7" w:rsidRPr="00534800" w:rsidRDefault="002167F7" w:rsidP="00915682">
      <w:pPr>
        <w:jc w:val="both"/>
        <w:rPr>
          <w:lang w:val="en-GB"/>
        </w:rPr>
      </w:pPr>
    </w:p>
    <w:p w14:paraId="75B57B6F" w14:textId="21DE9392" w:rsidR="00915682" w:rsidRDefault="00915682" w:rsidP="00915682">
      <w:pPr>
        <w:ind w:left="360"/>
        <w:jc w:val="both"/>
        <w:rPr>
          <w:lang w:val="en-GB"/>
        </w:rPr>
      </w:pPr>
    </w:p>
    <w:p w14:paraId="3603C60A" w14:textId="2825C43A" w:rsidR="00915682" w:rsidDel="002167F7" w:rsidRDefault="00947C89" w:rsidP="00915682">
      <w:pPr>
        <w:ind w:left="360"/>
        <w:jc w:val="both"/>
        <w:rPr>
          <w:del w:id="155" w:author="Author"/>
          <w:lang w:val="en-GB"/>
        </w:rPr>
      </w:pPr>
      <w:del w:id="156" w:author="Author">
        <w:r w:rsidDel="002167F7">
          <w:rPr>
            <w:lang w:val="en-GB"/>
          </w:rPr>
          <w:delText>Due to its increasing p</w:delText>
        </w:r>
        <w:r w:rsidR="00EE1449" w:rsidDel="002167F7">
          <w:rPr>
            <w:lang w:val="en-GB"/>
          </w:rPr>
          <w:delText>roportion, the 501Y.V1 variant, which has</w:delText>
        </w:r>
        <w:r w:rsidDel="002167F7">
          <w:rPr>
            <w:lang w:val="en-GB"/>
          </w:rPr>
          <w:delText xml:space="preserve"> a hi</w:delText>
        </w:r>
        <w:r w:rsidR="00EE1449" w:rsidDel="002167F7">
          <w:rPr>
            <w:lang w:val="en-GB"/>
          </w:rPr>
          <w:delText xml:space="preserve">gher transmissibility rate compared to </w:delText>
        </w:r>
        <w:r w:rsidDel="002167F7">
          <w:rPr>
            <w:lang w:val="en-GB"/>
          </w:rPr>
          <w:delText>other circulating strains</w:delText>
        </w:r>
        <w:r w:rsidR="00EE1449" w:rsidDel="002167F7">
          <w:rPr>
            <w:lang w:val="en-GB"/>
          </w:rPr>
          <w:delText xml:space="preserve"> and therefore a transmission advantage</w:delText>
        </w:r>
        <w:r w:rsidDel="002167F7">
          <w:rPr>
            <w:lang w:val="en-GB"/>
          </w:rPr>
          <w:delText xml:space="preserve">, has now become the main driver of the </w:delText>
        </w:r>
        <w:r w:rsidR="00522A42" w:rsidDel="002167F7">
          <w:rPr>
            <w:lang w:val="en-GB"/>
          </w:rPr>
          <w:delText xml:space="preserve">overall </w:delText>
        </w:r>
        <w:r w:rsidDel="002167F7">
          <w:rPr>
            <w:lang w:val="en-GB"/>
          </w:rPr>
          <w:delText xml:space="preserve">transmission rate </w:delText>
        </w:r>
        <w:r w:rsidR="00EE1449" w:rsidDel="002167F7">
          <w:rPr>
            <w:lang w:val="en-GB"/>
          </w:rPr>
          <w:delText xml:space="preserve">(R) </w:delText>
        </w:r>
        <w:r w:rsidDel="002167F7">
          <w:rPr>
            <w:lang w:val="en-GB"/>
          </w:rPr>
          <w:delText xml:space="preserve">in Belgium. </w:delText>
        </w:r>
      </w:del>
    </w:p>
    <w:p w14:paraId="74493BBF" w14:textId="4BE5A80E" w:rsidR="00915682" w:rsidDel="002167F7" w:rsidRDefault="00915682" w:rsidP="00915682">
      <w:pPr>
        <w:ind w:left="360"/>
        <w:jc w:val="both"/>
        <w:rPr>
          <w:del w:id="157" w:author="Author"/>
          <w:lang w:val="en-GB"/>
        </w:rPr>
      </w:pPr>
    </w:p>
    <w:p w14:paraId="6A9CCEF6" w14:textId="26EF704F" w:rsidR="00357CE6" w:rsidDel="002167F7" w:rsidRDefault="00947C89" w:rsidP="00EE1449">
      <w:pPr>
        <w:ind w:left="360"/>
        <w:jc w:val="center"/>
        <w:rPr>
          <w:del w:id="158" w:author="Author"/>
          <w:lang w:val="en-GB"/>
        </w:rPr>
      </w:pPr>
      <w:del w:id="159" w:author="Author">
        <w:r w:rsidRPr="00947C89" w:rsidDel="002167F7">
          <w:rPr>
            <w:noProof/>
            <w:lang w:val="en-US"/>
          </w:rPr>
          <w:drawing>
            <wp:inline distT="0" distB="0" distL="0" distR="0" wp14:anchorId="4D6F0D79" wp14:editId="13ED47DC">
              <wp:extent cx="4312194" cy="2614295"/>
              <wp:effectExtent l="0" t="0" r="0" b="0"/>
              <wp:docPr id="1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23"/>
                      <a:srcRect t="15096"/>
                      <a:stretch/>
                    </pic:blipFill>
                    <pic:spPr bwMode="auto">
                      <a:xfrm>
                        <a:off x="0" y="0"/>
                        <a:ext cx="4318112" cy="2617883"/>
                      </a:xfrm>
                      <a:prstGeom prst="rect">
                        <a:avLst/>
                      </a:prstGeom>
                      <a:ln>
                        <a:noFill/>
                      </a:ln>
                      <a:extLst>
                        <a:ext uri="{53640926-AAD7-44D8-BBD7-CCE9431645EC}">
                          <a14:shadowObscured xmlns:a14="http://schemas.microsoft.com/office/drawing/2010/main"/>
                        </a:ext>
                      </a:extLst>
                    </pic:spPr>
                  </pic:pic>
                </a:graphicData>
              </a:graphic>
            </wp:inline>
          </w:drawing>
        </w:r>
      </w:del>
    </w:p>
    <w:p w14:paraId="75690ADC" w14:textId="624DAE7B" w:rsidR="00915682" w:rsidDel="002167F7" w:rsidRDefault="00EE1449" w:rsidP="00915682">
      <w:pPr>
        <w:ind w:left="360"/>
        <w:jc w:val="both"/>
        <w:rPr>
          <w:del w:id="160" w:author="Author"/>
          <w:lang w:val="en-GB"/>
        </w:rPr>
      </w:pPr>
      <w:del w:id="161" w:author="Author">
        <w:r w:rsidRPr="00EE1449" w:rsidDel="002167F7">
          <w:rPr>
            <w:b/>
            <w:lang w:val="en-GB"/>
          </w:rPr>
          <w:delText xml:space="preserve">Figure </w:delText>
        </w:r>
        <w:r w:rsidDel="002167F7">
          <w:rPr>
            <w:b/>
            <w:lang w:val="en-GB"/>
          </w:rPr>
          <w:delText>5</w:delText>
        </w:r>
        <w:r w:rsidRPr="00EE1449" w:rsidDel="002167F7">
          <w:rPr>
            <w:b/>
            <w:lang w:val="en-GB"/>
          </w:rPr>
          <w:delText>:</w:delText>
        </w:r>
        <w:r w:rsidDel="002167F7">
          <w:rPr>
            <w:lang w:val="en-GB"/>
          </w:rPr>
          <w:delText xml:space="preserve"> The evolution of the reproduction rate (R) in Belgium (black line) is now is now mainly driven by the (R) of the 501Y.V1 (red line), which emerged in Belgium end of December 2020. The (R) of the other circulating strains (blue line) has dropped as a consequence of current disease containment measures.</w:delText>
        </w:r>
      </w:del>
    </w:p>
    <w:p w14:paraId="69759EA6" w14:textId="6C0DBCEF" w:rsidR="00EF7242" w:rsidRDefault="00EF7242" w:rsidP="00A10ED8">
      <w:pPr>
        <w:rPr>
          <w:lang w:val="en-GB"/>
        </w:rPr>
      </w:pPr>
    </w:p>
    <w:p w14:paraId="1DCEC7D0" w14:textId="17D2704A" w:rsidR="00906FDC" w:rsidDel="002167F7" w:rsidRDefault="00906FDC">
      <w:pPr>
        <w:rPr>
          <w:del w:id="162" w:author="Author"/>
          <w:lang w:val="en-GB"/>
        </w:rPr>
      </w:pPr>
      <w:del w:id="163" w:author="Author">
        <w:r w:rsidDel="002167F7">
          <w:rPr>
            <w:lang w:val="en-GB"/>
          </w:rPr>
          <w:br w:type="page"/>
        </w:r>
      </w:del>
    </w:p>
    <w:p w14:paraId="62D122C2" w14:textId="1D347866" w:rsidR="00EF7242" w:rsidRPr="006333F4" w:rsidRDefault="00EF7242" w:rsidP="00A10ED8">
      <w:pPr>
        <w:rPr>
          <w:lang w:val="en-GB"/>
        </w:rPr>
      </w:pPr>
    </w:p>
    <w:p w14:paraId="212777AF" w14:textId="64130124" w:rsidR="00906FDC" w:rsidRDefault="00906FDC" w:rsidP="00906FDC">
      <w:pPr>
        <w:pStyle w:val="ListParagraph"/>
        <w:numPr>
          <w:ilvl w:val="0"/>
          <w:numId w:val="27"/>
        </w:numPr>
        <w:jc w:val="both"/>
        <w:rPr>
          <w:b/>
          <w:lang w:val="en-GB"/>
        </w:rPr>
      </w:pPr>
      <w:r>
        <w:rPr>
          <w:b/>
          <w:lang w:val="en-GB"/>
        </w:rPr>
        <w:t>Temporary</w:t>
      </w:r>
      <w:r w:rsidR="003D7C44">
        <w:rPr>
          <w:b/>
          <w:lang w:val="en-GB"/>
        </w:rPr>
        <w:t xml:space="preserve"> (and urgent)</w:t>
      </w:r>
      <w:r>
        <w:rPr>
          <w:b/>
          <w:lang w:val="en-GB"/>
        </w:rPr>
        <w:t xml:space="preserve"> utility of a reflex VOC PCR</w:t>
      </w:r>
    </w:p>
    <w:p w14:paraId="09DEF53F" w14:textId="3E13B704" w:rsidR="00906FDC" w:rsidRDefault="00906FDC" w:rsidP="00906FDC">
      <w:pPr>
        <w:pStyle w:val="ListParagraph"/>
        <w:ind w:left="0"/>
        <w:jc w:val="both"/>
        <w:rPr>
          <w:b/>
          <w:lang w:val="en-GB"/>
        </w:rPr>
      </w:pPr>
    </w:p>
    <w:p w14:paraId="39767B99" w14:textId="00989F78" w:rsidR="00906FDC" w:rsidRDefault="00906FDC" w:rsidP="00906FDC">
      <w:pPr>
        <w:pStyle w:val="ListParagraph"/>
        <w:ind w:left="0"/>
        <w:jc w:val="both"/>
        <w:rPr>
          <w:lang w:val="en-GB"/>
        </w:rPr>
      </w:pPr>
      <w:r w:rsidRPr="00906FDC">
        <w:rPr>
          <w:lang w:val="en-GB"/>
        </w:rPr>
        <w:t>Since the start of the COVID-19 pandemic, viral mutants have continuously emerged as a consequence of high level SARS-CoV-2 circulation. In a first phase, non-pharmaceutical interventions such as contact-restriction policies, have led to the selection of more transmissible variants. In a second phase, the virus is put under pressure to be able to evolve in populations with a partial herd immunity, and experiencing a stepwise rollout of vaccination</w:t>
      </w:r>
      <w:r>
        <w:rPr>
          <w:lang w:val="en-GB"/>
        </w:rPr>
        <w:t>.</w:t>
      </w:r>
    </w:p>
    <w:p w14:paraId="5316990C" w14:textId="77777777" w:rsidR="00906FDC" w:rsidRDefault="00906FDC" w:rsidP="00906FDC">
      <w:pPr>
        <w:pStyle w:val="ListParagraph"/>
        <w:ind w:left="0"/>
        <w:jc w:val="both"/>
        <w:rPr>
          <w:lang w:val="en-GB"/>
        </w:rPr>
      </w:pPr>
    </w:p>
    <w:p w14:paraId="4944C442" w14:textId="384C5680" w:rsidR="007D47FB" w:rsidRDefault="00906FDC" w:rsidP="00906FDC">
      <w:pPr>
        <w:pStyle w:val="ListParagraph"/>
        <w:ind w:left="0"/>
        <w:jc w:val="both"/>
        <w:rPr>
          <w:lang w:val="en-GB"/>
        </w:rPr>
      </w:pPr>
      <w:r w:rsidRPr="00906FDC">
        <w:rPr>
          <w:lang w:val="en-GB"/>
        </w:rPr>
        <w:t>During the upcoming months, a period characterized by incomplete immune protection,  partial immunity status will probably become a major driver of selection for variants better adapted to escape human immunity</w:t>
      </w:r>
      <w:r w:rsidR="000751E3">
        <w:rPr>
          <w:lang w:val="en-GB"/>
        </w:rPr>
        <w:t>. To date, a limited number of VOCs</w:t>
      </w:r>
      <w:r w:rsidRPr="00906FDC">
        <w:rPr>
          <w:lang w:val="en-GB"/>
        </w:rPr>
        <w:t xml:space="preserve"> have been described,</w:t>
      </w:r>
      <w:r w:rsidR="000751E3">
        <w:rPr>
          <w:lang w:val="en-GB"/>
        </w:rPr>
        <w:t xml:space="preserve"> and controlling the spread of mutants harbouring an immune escape mechanisms (in particular S:E484K) at least during the vaccination rollout period. </w:t>
      </w:r>
    </w:p>
    <w:p w14:paraId="639F3B2C" w14:textId="5AB18BAB" w:rsidR="000751E3" w:rsidRDefault="000751E3" w:rsidP="00906FDC">
      <w:pPr>
        <w:pStyle w:val="ListParagraph"/>
        <w:ind w:left="0"/>
        <w:jc w:val="both"/>
        <w:rPr>
          <w:lang w:val="en-GB"/>
        </w:rPr>
      </w:pPr>
    </w:p>
    <w:p w14:paraId="684802EC" w14:textId="00ECFFD5" w:rsidR="000751E3" w:rsidRDefault="000751E3" w:rsidP="00906FDC">
      <w:pPr>
        <w:pStyle w:val="ListParagraph"/>
        <w:ind w:left="0"/>
        <w:jc w:val="both"/>
        <w:rPr>
          <w:lang w:val="en-GB"/>
        </w:rPr>
      </w:pPr>
      <w:r>
        <w:rPr>
          <w:lang w:val="en-GB"/>
        </w:rPr>
        <w:t>Performing a reflex PCR on all (or a significant proportion) of positive samples would allow to rapidly detect and subsequently contain community clusters of transmission related to such V</w:t>
      </w:r>
      <w:r w:rsidR="003D7C44">
        <w:rPr>
          <w:lang w:val="en-GB"/>
        </w:rPr>
        <w:t xml:space="preserve">OCs. Considering the </w:t>
      </w:r>
      <w:r>
        <w:rPr>
          <w:lang w:val="en-GB"/>
        </w:rPr>
        <w:t xml:space="preserve">financial benefits made by clinical laboratories for </w:t>
      </w:r>
      <w:r w:rsidR="003D7C44">
        <w:rPr>
          <w:lang w:val="en-GB"/>
        </w:rPr>
        <w:t xml:space="preserve">diagnostic </w:t>
      </w:r>
      <w:r>
        <w:rPr>
          <w:lang w:val="en-GB"/>
        </w:rPr>
        <w:t>PCR tests, we consider that this reflex PCR</w:t>
      </w:r>
      <w:r w:rsidR="003D7C44">
        <w:rPr>
          <w:lang w:val="en-GB"/>
        </w:rPr>
        <w:t xml:space="preserve"> should be performed at no cost for the public health budget. The implementation of such PCR should be considered as necessary as long as VOCs harbouring the S:E484K mutation remain a minority of the circulating strains and as long as the health inspectors can handle the workload related to the specific interventions required. </w:t>
      </w:r>
    </w:p>
    <w:p w14:paraId="09814551" w14:textId="695036F0" w:rsidR="00906FDC" w:rsidRDefault="00906FDC" w:rsidP="00906FDC">
      <w:pPr>
        <w:pStyle w:val="ListParagraph"/>
        <w:ind w:left="0"/>
        <w:jc w:val="both"/>
        <w:rPr>
          <w:lang w:val="en-GB"/>
        </w:rPr>
      </w:pPr>
    </w:p>
    <w:p w14:paraId="4DBECDF6" w14:textId="74207899" w:rsidR="00906FDC" w:rsidRDefault="00906FDC" w:rsidP="00906FDC">
      <w:pPr>
        <w:rPr>
          <w:lang w:val="en-GB"/>
        </w:rPr>
      </w:pPr>
      <w:r w:rsidRPr="00906FDC">
        <w:rPr>
          <w:lang w:val="en-GB"/>
        </w:rPr>
        <w:t>Ba</w:t>
      </w:r>
      <w:r w:rsidR="000751E3">
        <w:rPr>
          <w:lang w:val="en-GB"/>
        </w:rPr>
        <w:t>sed on a literature review, we list hereunder</w:t>
      </w:r>
      <w:r w:rsidRPr="00906FDC">
        <w:rPr>
          <w:lang w:val="en-GB"/>
        </w:rPr>
        <w:t xml:space="preserve"> a series of combinations of mutations of concern that would allow to detect and characterize the currently described VOCs, namely 20I/501Y.V1 (B.1.17), 20H/501Y.V2 (B1.351), 20J/501Y.P1 (B.1.1.28.1) and 20J/501Y.P2 (B.1.1.28.2). The list of selected cand</w:t>
      </w:r>
      <w:r w:rsidR="000751E3">
        <w:rPr>
          <w:lang w:val="en-GB"/>
        </w:rPr>
        <w:t>idates is represented in the table below, and comprises</w:t>
      </w:r>
      <w:r w:rsidRPr="00906FDC">
        <w:rPr>
          <w:lang w:val="en-GB"/>
        </w:rPr>
        <w:t xml:space="preserve"> mostly mutations located in the receptor binding domain of the Spike gene. </w:t>
      </w:r>
      <w:r w:rsidR="000751E3">
        <w:rPr>
          <w:lang w:val="en-GB"/>
        </w:rPr>
        <w:t>The minimal requirement for such PCR would be to detect at least S:E484K and S:N501Y.</w:t>
      </w:r>
    </w:p>
    <w:p w14:paraId="0F9B5EC3" w14:textId="77777777" w:rsidR="00906FDC" w:rsidRPr="005D243C" w:rsidRDefault="00906FDC" w:rsidP="00906FDC">
      <w:pPr>
        <w:rPr>
          <w:lang w:val="en-GB"/>
        </w:rPr>
      </w:pPr>
    </w:p>
    <w:tbl>
      <w:tblPr>
        <w:tblStyle w:val="TableGrid"/>
        <w:tblW w:w="9396" w:type="dxa"/>
        <w:jc w:val="center"/>
        <w:tblLook w:val="04A0" w:firstRow="1" w:lastRow="0" w:firstColumn="1" w:lastColumn="0" w:noHBand="0" w:noVBand="1"/>
      </w:tblPr>
      <w:tblGrid>
        <w:gridCol w:w="1451"/>
        <w:gridCol w:w="1205"/>
        <w:gridCol w:w="1156"/>
        <w:gridCol w:w="1079"/>
        <w:gridCol w:w="1195"/>
        <w:gridCol w:w="1208"/>
        <w:gridCol w:w="1189"/>
        <w:gridCol w:w="913"/>
      </w:tblGrid>
      <w:tr w:rsidR="00906FDC" w14:paraId="53A444B9" w14:textId="77777777" w:rsidTr="00906FDC">
        <w:trPr>
          <w:trHeight w:val="271"/>
          <w:jc w:val="center"/>
        </w:trPr>
        <w:tc>
          <w:tcPr>
            <w:tcW w:w="1451" w:type="dxa"/>
          </w:tcPr>
          <w:p w14:paraId="2BF03155" w14:textId="77777777" w:rsidR="00906FDC" w:rsidRPr="005D243C" w:rsidRDefault="00906FDC" w:rsidP="00906FDC">
            <w:pPr>
              <w:jc w:val="center"/>
              <w:rPr>
                <w:sz w:val="20"/>
                <w:lang w:val="en-GB"/>
              </w:rPr>
            </w:pPr>
          </w:p>
        </w:tc>
        <w:tc>
          <w:tcPr>
            <w:tcW w:w="1205" w:type="dxa"/>
          </w:tcPr>
          <w:p w14:paraId="38A150FD" w14:textId="77777777" w:rsidR="00906FDC" w:rsidRPr="005D243C" w:rsidRDefault="00906FDC" w:rsidP="00906FDC">
            <w:pPr>
              <w:jc w:val="center"/>
              <w:rPr>
                <w:sz w:val="20"/>
                <w:lang w:val="en-GB"/>
              </w:rPr>
            </w:pPr>
            <w:r w:rsidRPr="005D243C">
              <w:rPr>
                <w:sz w:val="20"/>
                <w:lang w:val="en-GB"/>
              </w:rPr>
              <w:t>S:N501Y</w:t>
            </w:r>
          </w:p>
        </w:tc>
        <w:tc>
          <w:tcPr>
            <w:tcW w:w="1156" w:type="dxa"/>
          </w:tcPr>
          <w:p w14:paraId="1FACBBD9" w14:textId="77777777" w:rsidR="00906FDC" w:rsidRPr="005D243C" w:rsidRDefault="00906FDC" w:rsidP="00906FDC">
            <w:pPr>
              <w:jc w:val="center"/>
              <w:rPr>
                <w:sz w:val="20"/>
                <w:lang w:val="en-GB"/>
              </w:rPr>
            </w:pPr>
            <w:r w:rsidRPr="005D243C">
              <w:rPr>
                <w:sz w:val="20"/>
                <w:lang w:val="en-GB"/>
              </w:rPr>
              <w:t>S:del69</w:t>
            </w:r>
          </w:p>
        </w:tc>
        <w:tc>
          <w:tcPr>
            <w:tcW w:w="1079" w:type="dxa"/>
          </w:tcPr>
          <w:p w14:paraId="40AF47AD" w14:textId="77777777" w:rsidR="00906FDC" w:rsidRPr="005D243C" w:rsidRDefault="00906FDC" w:rsidP="00906FDC">
            <w:pPr>
              <w:jc w:val="center"/>
              <w:rPr>
                <w:sz w:val="20"/>
                <w:lang w:val="en-GB"/>
              </w:rPr>
            </w:pPr>
            <w:r w:rsidRPr="005D243C">
              <w:rPr>
                <w:sz w:val="20"/>
                <w:lang w:val="en-GB"/>
              </w:rPr>
              <w:t>S:A570D</w:t>
            </w:r>
          </w:p>
        </w:tc>
        <w:tc>
          <w:tcPr>
            <w:tcW w:w="1195" w:type="dxa"/>
          </w:tcPr>
          <w:p w14:paraId="1F5D9B81" w14:textId="77777777" w:rsidR="00906FDC" w:rsidRPr="005D243C" w:rsidRDefault="00906FDC" w:rsidP="00906FDC">
            <w:pPr>
              <w:jc w:val="center"/>
              <w:rPr>
                <w:sz w:val="20"/>
                <w:lang w:val="en-GB"/>
              </w:rPr>
            </w:pPr>
            <w:r w:rsidRPr="005D243C">
              <w:rPr>
                <w:sz w:val="20"/>
                <w:lang w:val="en-GB"/>
              </w:rPr>
              <w:t>S:E484K</w:t>
            </w:r>
          </w:p>
        </w:tc>
        <w:tc>
          <w:tcPr>
            <w:tcW w:w="1208" w:type="dxa"/>
          </w:tcPr>
          <w:p w14:paraId="65236DAA" w14:textId="77777777" w:rsidR="00906FDC" w:rsidRPr="005D243C" w:rsidRDefault="00906FDC" w:rsidP="00906FDC">
            <w:pPr>
              <w:jc w:val="center"/>
              <w:rPr>
                <w:sz w:val="20"/>
                <w:lang w:val="en-GB"/>
              </w:rPr>
            </w:pPr>
            <w:r w:rsidRPr="005D243C">
              <w:rPr>
                <w:sz w:val="20"/>
                <w:lang w:val="en-GB"/>
              </w:rPr>
              <w:t>S:K417N</w:t>
            </w:r>
          </w:p>
        </w:tc>
        <w:tc>
          <w:tcPr>
            <w:tcW w:w="1189" w:type="dxa"/>
          </w:tcPr>
          <w:p w14:paraId="1B330FBE" w14:textId="77777777" w:rsidR="00906FDC" w:rsidRPr="005D243C" w:rsidRDefault="00906FDC" w:rsidP="00906FDC">
            <w:pPr>
              <w:jc w:val="center"/>
              <w:rPr>
                <w:sz w:val="20"/>
                <w:lang w:val="en-GB"/>
              </w:rPr>
            </w:pPr>
            <w:r w:rsidRPr="005D243C">
              <w:rPr>
                <w:sz w:val="20"/>
                <w:lang w:val="en-GB"/>
              </w:rPr>
              <w:t>S:K417T</w:t>
            </w:r>
          </w:p>
        </w:tc>
        <w:tc>
          <w:tcPr>
            <w:tcW w:w="913" w:type="dxa"/>
          </w:tcPr>
          <w:p w14:paraId="10EF9E9A" w14:textId="77777777" w:rsidR="00906FDC" w:rsidRPr="005D243C" w:rsidRDefault="00906FDC" w:rsidP="00906FDC">
            <w:pPr>
              <w:jc w:val="center"/>
              <w:rPr>
                <w:sz w:val="20"/>
                <w:lang w:val="en-GB"/>
              </w:rPr>
            </w:pPr>
            <w:r w:rsidRPr="005D243C">
              <w:rPr>
                <w:sz w:val="20"/>
                <w:lang w:val="en-GB"/>
              </w:rPr>
              <w:t xml:space="preserve">Orf1b del </w:t>
            </w:r>
          </w:p>
        </w:tc>
      </w:tr>
      <w:tr w:rsidR="00906FDC" w14:paraId="20ECEA23" w14:textId="77777777" w:rsidTr="00906FDC">
        <w:trPr>
          <w:trHeight w:val="271"/>
          <w:jc w:val="center"/>
        </w:trPr>
        <w:tc>
          <w:tcPr>
            <w:tcW w:w="1451" w:type="dxa"/>
          </w:tcPr>
          <w:p w14:paraId="5FED51AF" w14:textId="77777777" w:rsidR="00906FDC" w:rsidRPr="005D243C" w:rsidRDefault="00906FDC" w:rsidP="00906FDC">
            <w:pPr>
              <w:jc w:val="center"/>
              <w:rPr>
                <w:sz w:val="20"/>
                <w:lang w:val="en-GB"/>
              </w:rPr>
            </w:pPr>
            <w:r w:rsidRPr="005D243C">
              <w:rPr>
                <w:sz w:val="20"/>
              </w:rPr>
              <w:t>20I/501Y.V1</w:t>
            </w:r>
          </w:p>
        </w:tc>
        <w:tc>
          <w:tcPr>
            <w:tcW w:w="1205" w:type="dxa"/>
          </w:tcPr>
          <w:p w14:paraId="2E6396AB"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3D97EDC5" w14:textId="77777777" w:rsidR="00906FDC" w:rsidRPr="005D243C" w:rsidRDefault="00906FDC" w:rsidP="00906FDC">
            <w:pPr>
              <w:jc w:val="center"/>
              <w:rPr>
                <w:color w:val="ED7D31" w:themeColor="accent2"/>
                <w:sz w:val="20"/>
                <w:lang w:val="en-GB"/>
              </w:rPr>
            </w:pPr>
            <w:r w:rsidRPr="005D243C">
              <w:rPr>
                <w:color w:val="70AD47" w:themeColor="accent6"/>
                <w:sz w:val="20"/>
                <w:lang w:val="en-GB"/>
              </w:rPr>
              <w:t>YES</w:t>
            </w:r>
          </w:p>
        </w:tc>
        <w:tc>
          <w:tcPr>
            <w:tcW w:w="1079" w:type="dxa"/>
          </w:tcPr>
          <w:p w14:paraId="08897BA2" w14:textId="77777777" w:rsidR="00906FDC" w:rsidRPr="005D243C" w:rsidRDefault="00906FDC" w:rsidP="00906FDC">
            <w:pPr>
              <w:jc w:val="center"/>
              <w:rPr>
                <w:color w:val="ED7D31" w:themeColor="accent2"/>
                <w:sz w:val="20"/>
                <w:lang w:val="en-GB"/>
              </w:rPr>
            </w:pPr>
            <w:r w:rsidRPr="005D243C">
              <w:rPr>
                <w:color w:val="70AD47" w:themeColor="accent6"/>
                <w:sz w:val="20"/>
                <w:lang w:val="en-GB"/>
              </w:rPr>
              <w:t>YES</w:t>
            </w:r>
          </w:p>
        </w:tc>
        <w:tc>
          <w:tcPr>
            <w:tcW w:w="1195" w:type="dxa"/>
          </w:tcPr>
          <w:p w14:paraId="1D5899E5" w14:textId="77777777" w:rsidR="00906FDC" w:rsidRPr="005D243C" w:rsidRDefault="00906FDC" w:rsidP="00906FDC">
            <w:pPr>
              <w:jc w:val="center"/>
              <w:rPr>
                <w:sz w:val="20"/>
                <w:lang w:val="en-GB"/>
              </w:rPr>
            </w:pPr>
            <w:r w:rsidRPr="005D243C">
              <w:rPr>
                <w:color w:val="ED7D31" w:themeColor="accent2"/>
                <w:sz w:val="20"/>
                <w:lang w:val="en-GB"/>
              </w:rPr>
              <w:t>Possible</w:t>
            </w:r>
          </w:p>
        </w:tc>
        <w:tc>
          <w:tcPr>
            <w:tcW w:w="1208" w:type="dxa"/>
          </w:tcPr>
          <w:p w14:paraId="6B14A7D4" w14:textId="77777777" w:rsidR="00906FDC" w:rsidRPr="005D243C" w:rsidRDefault="00906FDC" w:rsidP="00906FDC">
            <w:pPr>
              <w:jc w:val="center"/>
              <w:rPr>
                <w:sz w:val="20"/>
                <w:lang w:val="en-GB"/>
              </w:rPr>
            </w:pPr>
            <w:r w:rsidRPr="005D243C">
              <w:rPr>
                <w:color w:val="C00000"/>
                <w:sz w:val="20"/>
                <w:lang w:val="en-GB"/>
              </w:rPr>
              <w:t>NO</w:t>
            </w:r>
          </w:p>
        </w:tc>
        <w:tc>
          <w:tcPr>
            <w:tcW w:w="1189" w:type="dxa"/>
          </w:tcPr>
          <w:p w14:paraId="12774E5A" w14:textId="77777777" w:rsidR="00906FDC" w:rsidRPr="005D243C" w:rsidRDefault="00906FDC" w:rsidP="00906FDC">
            <w:pPr>
              <w:jc w:val="center"/>
              <w:rPr>
                <w:sz w:val="20"/>
                <w:lang w:val="en-GB"/>
              </w:rPr>
            </w:pPr>
            <w:r w:rsidRPr="005D243C">
              <w:rPr>
                <w:color w:val="C00000"/>
                <w:sz w:val="20"/>
                <w:lang w:val="en-GB"/>
              </w:rPr>
              <w:t>NO</w:t>
            </w:r>
          </w:p>
        </w:tc>
        <w:tc>
          <w:tcPr>
            <w:tcW w:w="913" w:type="dxa"/>
          </w:tcPr>
          <w:p w14:paraId="0605A08D" w14:textId="77777777" w:rsidR="00906FDC" w:rsidRPr="005D243C" w:rsidRDefault="00906FDC" w:rsidP="00906FDC">
            <w:pPr>
              <w:jc w:val="center"/>
              <w:rPr>
                <w:color w:val="C00000"/>
                <w:sz w:val="20"/>
                <w:lang w:val="en-GB"/>
              </w:rPr>
            </w:pPr>
            <w:r w:rsidRPr="005D243C">
              <w:rPr>
                <w:color w:val="C00000"/>
                <w:sz w:val="20"/>
                <w:lang w:val="en-GB"/>
              </w:rPr>
              <w:t>NO</w:t>
            </w:r>
          </w:p>
        </w:tc>
      </w:tr>
      <w:tr w:rsidR="00906FDC" w14:paraId="6063BBF3" w14:textId="77777777" w:rsidTr="00906FDC">
        <w:trPr>
          <w:trHeight w:val="271"/>
          <w:jc w:val="center"/>
        </w:trPr>
        <w:tc>
          <w:tcPr>
            <w:tcW w:w="1451" w:type="dxa"/>
          </w:tcPr>
          <w:p w14:paraId="3BDEFAEF" w14:textId="77777777" w:rsidR="00906FDC" w:rsidRPr="005D243C" w:rsidRDefault="00906FDC" w:rsidP="00906FDC">
            <w:pPr>
              <w:jc w:val="center"/>
              <w:rPr>
                <w:sz w:val="20"/>
                <w:lang w:val="en-GB"/>
              </w:rPr>
            </w:pPr>
            <w:r w:rsidRPr="005D243C">
              <w:rPr>
                <w:sz w:val="20"/>
              </w:rPr>
              <w:t>20H/501Y.V2</w:t>
            </w:r>
          </w:p>
        </w:tc>
        <w:tc>
          <w:tcPr>
            <w:tcW w:w="1205" w:type="dxa"/>
          </w:tcPr>
          <w:p w14:paraId="744D81D5"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5C7AAE81" w14:textId="77777777" w:rsidR="00906FDC" w:rsidRPr="005D243C" w:rsidRDefault="00906FDC" w:rsidP="00906FDC">
            <w:pPr>
              <w:jc w:val="center"/>
              <w:rPr>
                <w:color w:val="70AD47" w:themeColor="accent6"/>
                <w:sz w:val="20"/>
                <w:lang w:val="en-GB"/>
              </w:rPr>
            </w:pPr>
            <w:r w:rsidRPr="005D243C">
              <w:rPr>
                <w:color w:val="C00000"/>
                <w:sz w:val="20"/>
                <w:lang w:val="en-GB"/>
              </w:rPr>
              <w:t>NO</w:t>
            </w:r>
          </w:p>
        </w:tc>
        <w:tc>
          <w:tcPr>
            <w:tcW w:w="1079" w:type="dxa"/>
          </w:tcPr>
          <w:p w14:paraId="69857AE1" w14:textId="77777777" w:rsidR="00906FDC" w:rsidRPr="005D243C" w:rsidRDefault="00906FDC" w:rsidP="00906FDC">
            <w:pPr>
              <w:jc w:val="center"/>
              <w:rPr>
                <w:color w:val="70AD47" w:themeColor="accent6"/>
                <w:sz w:val="20"/>
                <w:lang w:val="en-GB"/>
              </w:rPr>
            </w:pPr>
            <w:r w:rsidRPr="005D243C">
              <w:rPr>
                <w:color w:val="C00000"/>
                <w:sz w:val="20"/>
                <w:lang w:val="en-GB"/>
              </w:rPr>
              <w:t>NO</w:t>
            </w:r>
          </w:p>
        </w:tc>
        <w:tc>
          <w:tcPr>
            <w:tcW w:w="1195" w:type="dxa"/>
          </w:tcPr>
          <w:p w14:paraId="40C7F8C8" w14:textId="77777777" w:rsidR="00906FDC" w:rsidRPr="005D243C" w:rsidRDefault="00906FDC" w:rsidP="00906FDC">
            <w:pPr>
              <w:jc w:val="center"/>
              <w:rPr>
                <w:sz w:val="20"/>
                <w:lang w:val="en-GB"/>
              </w:rPr>
            </w:pPr>
            <w:r w:rsidRPr="005D243C">
              <w:rPr>
                <w:color w:val="70AD47" w:themeColor="accent6"/>
                <w:sz w:val="20"/>
                <w:lang w:val="en-GB"/>
              </w:rPr>
              <w:t>YES</w:t>
            </w:r>
          </w:p>
        </w:tc>
        <w:tc>
          <w:tcPr>
            <w:tcW w:w="1208" w:type="dxa"/>
          </w:tcPr>
          <w:p w14:paraId="529FF1D6" w14:textId="77777777" w:rsidR="00906FDC" w:rsidRPr="005D243C" w:rsidRDefault="00906FDC" w:rsidP="00906FDC">
            <w:pPr>
              <w:jc w:val="center"/>
              <w:rPr>
                <w:sz w:val="20"/>
                <w:lang w:val="en-GB"/>
              </w:rPr>
            </w:pPr>
            <w:r w:rsidRPr="005D243C">
              <w:rPr>
                <w:color w:val="70AD47" w:themeColor="accent6"/>
                <w:sz w:val="20"/>
                <w:lang w:val="en-GB"/>
              </w:rPr>
              <w:t>YES</w:t>
            </w:r>
          </w:p>
        </w:tc>
        <w:tc>
          <w:tcPr>
            <w:tcW w:w="1189" w:type="dxa"/>
          </w:tcPr>
          <w:p w14:paraId="5D0D8F22" w14:textId="77777777" w:rsidR="00906FDC" w:rsidRPr="005D243C" w:rsidRDefault="00906FDC" w:rsidP="00906FDC">
            <w:pPr>
              <w:jc w:val="center"/>
              <w:rPr>
                <w:sz w:val="20"/>
                <w:lang w:val="en-GB"/>
              </w:rPr>
            </w:pPr>
            <w:r w:rsidRPr="005D243C">
              <w:rPr>
                <w:color w:val="C00000"/>
                <w:sz w:val="20"/>
                <w:lang w:val="en-GB"/>
              </w:rPr>
              <w:t>NO</w:t>
            </w:r>
          </w:p>
        </w:tc>
        <w:tc>
          <w:tcPr>
            <w:tcW w:w="913" w:type="dxa"/>
          </w:tcPr>
          <w:p w14:paraId="6C38F6DF" w14:textId="77777777" w:rsidR="00906FDC" w:rsidRPr="005D243C" w:rsidRDefault="00906FDC" w:rsidP="00906FDC">
            <w:pPr>
              <w:jc w:val="center"/>
              <w:rPr>
                <w:sz w:val="20"/>
                <w:lang w:val="en-GB"/>
              </w:rPr>
            </w:pPr>
            <w:r w:rsidRPr="005D243C">
              <w:rPr>
                <w:color w:val="70AD47" w:themeColor="accent6"/>
                <w:sz w:val="20"/>
                <w:lang w:val="en-GB"/>
              </w:rPr>
              <w:t>YES</w:t>
            </w:r>
          </w:p>
        </w:tc>
      </w:tr>
      <w:tr w:rsidR="00906FDC" w14:paraId="27D8284A" w14:textId="77777777" w:rsidTr="00906FDC">
        <w:trPr>
          <w:trHeight w:val="261"/>
          <w:jc w:val="center"/>
        </w:trPr>
        <w:tc>
          <w:tcPr>
            <w:tcW w:w="1451" w:type="dxa"/>
          </w:tcPr>
          <w:p w14:paraId="6D2E4BB1" w14:textId="77777777" w:rsidR="00906FDC" w:rsidRPr="005D243C" w:rsidRDefault="00906FDC" w:rsidP="00906FDC">
            <w:pPr>
              <w:jc w:val="center"/>
              <w:rPr>
                <w:sz w:val="20"/>
                <w:lang w:val="en-GB"/>
              </w:rPr>
            </w:pPr>
            <w:r w:rsidRPr="005D243C">
              <w:rPr>
                <w:sz w:val="20"/>
              </w:rPr>
              <w:t>20J/501Y.P1</w:t>
            </w:r>
          </w:p>
        </w:tc>
        <w:tc>
          <w:tcPr>
            <w:tcW w:w="1205" w:type="dxa"/>
          </w:tcPr>
          <w:p w14:paraId="241AAD27"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2E7181B8" w14:textId="77777777" w:rsidR="00906FDC" w:rsidRPr="005D243C" w:rsidRDefault="00906FDC" w:rsidP="00906FDC">
            <w:pPr>
              <w:jc w:val="center"/>
              <w:rPr>
                <w:sz w:val="20"/>
                <w:lang w:val="en-GB"/>
              </w:rPr>
            </w:pPr>
            <w:r w:rsidRPr="005D243C">
              <w:rPr>
                <w:color w:val="C00000"/>
                <w:sz w:val="20"/>
                <w:lang w:val="en-GB"/>
              </w:rPr>
              <w:t>NO</w:t>
            </w:r>
          </w:p>
        </w:tc>
        <w:tc>
          <w:tcPr>
            <w:tcW w:w="1079" w:type="dxa"/>
          </w:tcPr>
          <w:p w14:paraId="538A2D6F" w14:textId="77777777" w:rsidR="00906FDC" w:rsidRPr="005D243C" w:rsidRDefault="00906FDC" w:rsidP="00906FDC">
            <w:pPr>
              <w:jc w:val="center"/>
              <w:rPr>
                <w:sz w:val="20"/>
                <w:lang w:val="en-GB"/>
              </w:rPr>
            </w:pPr>
            <w:r w:rsidRPr="005D243C">
              <w:rPr>
                <w:color w:val="C00000"/>
                <w:sz w:val="20"/>
                <w:lang w:val="en-GB"/>
              </w:rPr>
              <w:t>NO</w:t>
            </w:r>
          </w:p>
        </w:tc>
        <w:tc>
          <w:tcPr>
            <w:tcW w:w="1195" w:type="dxa"/>
          </w:tcPr>
          <w:p w14:paraId="76FDE100" w14:textId="77777777" w:rsidR="00906FDC" w:rsidRPr="005D243C" w:rsidRDefault="00906FDC" w:rsidP="00906FDC">
            <w:pPr>
              <w:jc w:val="center"/>
              <w:rPr>
                <w:sz w:val="20"/>
                <w:lang w:val="en-GB"/>
              </w:rPr>
            </w:pPr>
            <w:r w:rsidRPr="005D243C">
              <w:rPr>
                <w:color w:val="70AD47" w:themeColor="accent6"/>
                <w:sz w:val="20"/>
                <w:lang w:val="en-GB"/>
              </w:rPr>
              <w:t>YES</w:t>
            </w:r>
          </w:p>
        </w:tc>
        <w:tc>
          <w:tcPr>
            <w:tcW w:w="1208" w:type="dxa"/>
          </w:tcPr>
          <w:p w14:paraId="04ADA980" w14:textId="77777777" w:rsidR="00906FDC" w:rsidRPr="005D243C" w:rsidRDefault="00906FDC" w:rsidP="00906FDC">
            <w:pPr>
              <w:jc w:val="center"/>
              <w:rPr>
                <w:sz w:val="20"/>
                <w:lang w:val="en-GB"/>
              </w:rPr>
            </w:pPr>
            <w:r w:rsidRPr="005D243C">
              <w:rPr>
                <w:color w:val="C00000"/>
                <w:sz w:val="20"/>
                <w:lang w:val="en-GB"/>
              </w:rPr>
              <w:t>NO</w:t>
            </w:r>
          </w:p>
        </w:tc>
        <w:tc>
          <w:tcPr>
            <w:tcW w:w="1189" w:type="dxa"/>
          </w:tcPr>
          <w:p w14:paraId="154C4794" w14:textId="77777777" w:rsidR="00906FDC" w:rsidRPr="005D243C" w:rsidRDefault="00906FDC" w:rsidP="00906FDC">
            <w:pPr>
              <w:jc w:val="center"/>
              <w:rPr>
                <w:sz w:val="20"/>
                <w:lang w:val="en-GB"/>
              </w:rPr>
            </w:pPr>
            <w:r w:rsidRPr="005D243C">
              <w:rPr>
                <w:color w:val="70AD47" w:themeColor="accent6"/>
                <w:sz w:val="20"/>
                <w:lang w:val="en-GB"/>
              </w:rPr>
              <w:t>YES</w:t>
            </w:r>
          </w:p>
        </w:tc>
        <w:tc>
          <w:tcPr>
            <w:tcW w:w="913" w:type="dxa"/>
          </w:tcPr>
          <w:p w14:paraId="2A62B576" w14:textId="77777777" w:rsidR="00906FDC" w:rsidRPr="005D243C" w:rsidRDefault="00906FDC" w:rsidP="00906FDC">
            <w:pPr>
              <w:jc w:val="center"/>
              <w:rPr>
                <w:sz w:val="20"/>
                <w:lang w:val="en-GB"/>
              </w:rPr>
            </w:pPr>
            <w:r w:rsidRPr="005D243C">
              <w:rPr>
                <w:color w:val="70AD47" w:themeColor="accent6"/>
                <w:sz w:val="20"/>
                <w:lang w:val="en-GB"/>
              </w:rPr>
              <w:t>YES</w:t>
            </w:r>
          </w:p>
        </w:tc>
      </w:tr>
      <w:tr w:rsidR="00906FDC" w14:paraId="58890651" w14:textId="77777777" w:rsidTr="00906FDC">
        <w:trPr>
          <w:trHeight w:val="271"/>
          <w:jc w:val="center"/>
        </w:trPr>
        <w:tc>
          <w:tcPr>
            <w:tcW w:w="1451" w:type="dxa"/>
          </w:tcPr>
          <w:p w14:paraId="2A8E701B" w14:textId="77777777" w:rsidR="00906FDC" w:rsidRPr="005D243C" w:rsidRDefault="00906FDC" w:rsidP="00906FDC">
            <w:pPr>
              <w:jc w:val="center"/>
              <w:rPr>
                <w:sz w:val="20"/>
                <w:lang w:val="en-GB"/>
              </w:rPr>
            </w:pPr>
            <w:r w:rsidRPr="005D243C">
              <w:rPr>
                <w:sz w:val="20"/>
              </w:rPr>
              <w:t>20J/501Y.P2</w:t>
            </w:r>
          </w:p>
        </w:tc>
        <w:tc>
          <w:tcPr>
            <w:tcW w:w="1205" w:type="dxa"/>
          </w:tcPr>
          <w:p w14:paraId="356F91C1" w14:textId="77777777" w:rsidR="00906FDC" w:rsidRPr="005D243C" w:rsidRDefault="00906FDC" w:rsidP="00906FDC">
            <w:pPr>
              <w:jc w:val="center"/>
              <w:rPr>
                <w:sz w:val="20"/>
                <w:lang w:val="en-GB"/>
              </w:rPr>
            </w:pPr>
            <w:r w:rsidRPr="005D243C">
              <w:rPr>
                <w:color w:val="70AD47" w:themeColor="accent6"/>
                <w:sz w:val="20"/>
                <w:lang w:val="en-GB"/>
              </w:rPr>
              <w:t>YES</w:t>
            </w:r>
          </w:p>
        </w:tc>
        <w:tc>
          <w:tcPr>
            <w:tcW w:w="1156" w:type="dxa"/>
          </w:tcPr>
          <w:p w14:paraId="143759B4" w14:textId="77777777" w:rsidR="00906FDC" w:rsidRPr="005D243C" w:rsidRDefault="00906FDC" w:rsidP="00906FDC">
            <w:pPr>
              <w:jc w:val="center"/>
              <w:rPr>
                <w:sz w:val="20"/>
                <w:lang w:val="en-GB"/>
              </w:rPr>
            </w:pPr>
            <w:r w:rsidRPr="005D243C">
              <w:rPr>
                <w:color w:val="C00000"/>
                <w:sz w:val="20"/>
                <w:lang w:val="en-GB"/>
              </w:rPr>
              <w:t>NO</w:t>
            </w:r>
          </w:p>
        </w:tc>
        <w:tc>
          <w:tcPr>
            <w:tcW w:w="1079" w:type="dxa"/>
          </w:tcPr>
          <w:p w14:paraId="2A7917E6" w14:textId="77777777" w:rsidR="00906FDC" w:rsidRPr="005D243C" w:rsidRDefault="00906FDC" w:rsidP="00906FDC">
            <w:pPr>
              <w:jc w:val="center"/>
              <w:rPr>
                <w:sz w:val="20"/>
                <w:lang w:val="en-GB"/>
              </w:rPr>
            </w:pPr>
            <w:r w:rsidRPr="005D243C">
              <w:rPr>
                <w:color w:val="C00000"/>
                <w:sz w:val="20"/>
                <w:lang w:val="en-GB"/>
              </w:rPr>
              <w:t>NO</w:t>
            </w:r>
          </w:p>
        </w:tc>
        <w:tc>
          <w:tcPr>
            <w:tcW w:w="1195" w:type="dxa"/>
          </w:tcPr>
          <w:p w14:paraId="02968D4D" w14:textId="77777777" w:rsidR="00906FDC" w:rsidRPr="005D243C" w:rsidRDefault="00906FDC" w:rsidP="00906FDC">
            <w:pPr>
              <w:jc w:val="center"/>
              <w:rPr>
                <w:sz w:val="20"/>
                <w:lang w:val="en-GB"/>
              </w:rPr>
            </w:pPr>
            <w:r w:rsidRPr="005D243C">
              <w:rPr>
                <w:color w:val="70AD47" w:themeColor="accent6"/>
                <w:sz w:val="20"/>
                <w:lang w:val="en-GB"/>
              </w:rPr>
              <w:t>YES</w:t>
            </w:r>
          </w:p>
        </w:tc>
        <w:tc>
          <w:tcPr>
            <w:tcW w:w="1208" w:type="dxa"/>
          </w:tcPr>
          <w:p w14:paraId="64B78608" w14:textId="77777777" w:rsidR="00906FDC" w:rsidRPr="005D243C" w:rsidRDefault="00906FDC" w:rsidP="00906FDC">
            <w:pPr>
              <w:jc w:val="center"/>
              <w:rPr>
                <w:sz w:val="20"/>
                <w:lang w:val="en-GB"/>
              </w:rPr>
            </w:pPr>
            <w:r w:rsidRPr="005D243C">
              <w:rPr>
                <w:color w:val="C00000"/>
                <w:sz w:val="20"/>
                <w:lang w:val="en-GB"/>
              </w:rPr>
              <w:t>NO</w:t>
            </w:r>
          </w:p>
        </w:tc>
        <w:tc>
          <w:tcPr>
            <w:tcW w:w="1189" w:type="dxa"/>
          </w:tcPr>
          <w:p w14:paraId="6F9DD08D" w14:textId="77777777" w:rsidR="00906FDC" w:rsidRPr="005D243C" w:rsidRDefault="00906FDC" w:rsidP="00906FDC">
            <w:pPr>
              <w:jc w:val="center"/>
              <w:rPr>
                <w:sz w:val="20"/>
                <w:lang w:val="en-GB"/>
              </w:rPr>
            </w:pPr>
            <w:r w:rsidRPr="005D243C">
              <w:rPr>
                <w:color w:val="C00000"/>
                <w:sz w:val="20"/>
                <w:lang w:val="en-GB"/>
              </w:rPr>
              <w:t>NO</w:t>
            </w:r>
          </w:p>
        </w:tc>
        <w:tc>
          <w:tcPr>
            <w:tcW w:w="913" w:type="dxa"/>
          </w:tcPr>
          <w:p w14:paraId="1456946E" w14:textId="77777777" w:rsidR="00906FDC" w:rsidRPr="005D243C" w:rsidRDefault="00906FDC" w:rsidP="00906FDC">
            <w:pPr>
              <w:jc w:val="center"/>
              <w:rPr>
                <w:sz w:val="20"/>
                <w:lang w:val="en-GB"/>
              </w:rPr>
            </w:pPr>
            <w:r w:rsidRPr="005D243C">
              <w:rPr>
                <w:color w:val="70AD47" w:themeColor="accent6"/>
                <w:sz w:val="20"/>
                <w:lang w:val="en-GB"/>
              </w:rPr>
              <w:t>YES</w:t>
            </w:r>
          </w:p>
        </w:tc>
      </w:tr>
    </w:tbl>
    <w:p w14:paraId="45588A1D" w14:textId="2DFFB990" w:rsidR="00906FDC" w:rsidRDefault="00906FDC" w:rsidP="00906FDC">
      <w:pPr>
        <w:pStyle w:val="ListParagraph"/>
        <w:ind w:left="0"/>
        <w:jc w:val="both"/>
        <w:rPr>
          <w:b/>
          <w:lang w:val="en-GB"/>
        </w:rPr>
      </w:pPr>
    </w:p>
    <w:p w14:paraId="467EA540" w14:textId="29870163" w:rsidR="00906FDC" w:rsidRPr="000751E3" w:rsidRDefault="00906FDC" w:rsidP="00906FDC">
      <w:pPr>
        <w:pStyle w:val="ListParagraph"/>
        <w:ind w:left="0"/>
        <w:jc w:val="both"/>
        <w:rPr>
          <w:lang w:val="en-GB"/>
        </w:rPr>
      </w:pPr>
    </w:p>
    <w:p w14:paraId="10B37591" w14:textId="01CCC7F1" w:rsidR="003D7C44" w:rsidDel="002167F7" w:rsidRDefault="003D7C44" w:rsidP="002167F7">
      <w:pPr>
        <w:rPr>
          <w:moveFrom w:id="164" w:author="Author"/>
          <w:b/>
          <w:lang w:val="en-GB"/>
        </w:rPr>
        <w:pPrChange w:id="165" w:author="Author">
          <w:pPr/>
        </w:pPrChange>
      </w:pPr>
      <w:r>
        <w:rPr>
          <w:b/>
          <w:lang w:val="en-GB"/>
        </w:rPr>
        <w:br w:type="page"/>
      </w:r>
      <w:moveFromRangeStart w:id="166" w:author="Author" w:name="move65004216"/>
      <w:moveFrom w:id="167" w:author="Author">
        <w:r w:rsidR="00EE759B" w:rsidRPr="00EE759B" w:rsidDel="002167F7">
          <w:rPr>
            <w:b/>
            <w:noProof/>
            <w:lang w:val="en-US"/>
          </w:rPr>
          <w:lastRenderedPageBreak/>
          <w:drawing>
            <wp:inline distT="0" distB="0" distL="0" distR="0" wp14:anchorId="6572996E" wp14:editId="71ECD2FF">
              <wp:extent cx="5684520" cy="3597275"/>
              <wp:effectExtent l="0" t="0" r="0" b="3175"/>
              <wp:docPr id="1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2"/>
                      <pic:cNvPicPr>
                        <a:picLocks noChangeAspect="1"/>
                      </pic:cNvPicPr>
                    </pic:nvPicPr>
                    <pic:blipFill rotWithShape="1">
                      <a:blip r:embed="rId22"/>
                      <a:srcRect t="12102" r="820"/>
                      <a:stretch/>
                    </pic:blipFill>
                    <pic:spPr bwMode="auto">
                      <a:xfrm>
                        <a:off x="0" y="0"/>
                        <a:ext cx="5684520" cy="3597275"/>
                      </a:xfrm>
                      <a:prstGeom prst="rect">
                        <a:avLst/>
                      </a:prstGeom>
                      <a:ln>
                        <a:noFill/>
                      </a:ln>
                      <a:extLst>
                        <a:ext uri="{53640926-AAD7-44D8-BBD7-CCE9431645EC}">
                          <a14:shadowObscured xmlns:a14="http://schemas.microsoft.com/office/drawing/2010/main"/>
                        </a:ext>
                      </a:extLst>
                    </pic:spPr>
                  </pic:pic>
                </a:graphicData>
              </a:graphic>
            </wp:inline>
          </w:drawing>
        </w:r>
      </w:moveFrom>
    </w:p>
    <w:p w14:paraId="2E4E2B48" w14:textId="3B9D1589" w:rsidR="00EE759B" w:rsidDel="002167F7" w:rsidRDefault="00EE759B" w:rsidP="002167F7">
      <w:pPr>
        <w:rPr>
          <w:moveFrom w:id="168" w:author="Author"/>
          <w:b/>
          <w:lang w:val="en-GB"/>
        </w:rPr>
        <w:pPrChange w:id="169" w:author="Author">
          <w:pPr/>
        </w:pPrChange>
      </w:pPr>
    </w:p>
    <w:p w14:paraId="1A29BCC1" w14:textId="10DA50FE" w:rsidR="00EE759B" w:rsidRPr="00777D08" w:rsidRDefault="00EE1449" w:rsidP="002167F7">
      <w:pPr>
        <w:rPr>
          <w:lang w:val="en-GB"/>
        </w:rPr>
        <w:pPrChange w:id="170" w:author="Author">
          <w:pPr/>
        </w:pPrChange>
      </w:pPr>
      <w:moveFrom w:id="171" w:author="Author">
        <w:r w:rsidDel="002167F7">
          <w:rPr>
            <w:b/>
            <w:lang w:val="en-GB"/>
          </w:rPr>
          <w:t>Figure 6</w:t>
        </w:r>
        <w:r w:rsidR="00777D08" w:rsidDel="002167F7">
          <w:rPr>
            <w:b/>
            <w:lang w:val="en-GB"/>
          </w:rPr>
          <w:t xml:space="preserve">: </w:t>
        </w:r>
        <w:r w:rsidR="00777D08" w:rsidDel="002167F7">
          <w:rPr>
            <w:lang w:val="en-GB"/>
          </w:rPr>
          <w:t>Spread of VOCs in Belgium over time and projections for the upcoming weeks. A wide and temporary utilization of a reflex PCR positively detecting the 501Y.V2 (Red) and 501Y.V3 (Green) mutants would allow to initiate targeted interventions. Considering that these two VOCs are less susceptible to vaccination, a larger vaccination coverage will be required to mitigate their impact on the gener</w:t>
        </w:r>
        <w:r w:rsidR="00BA6CC2" w:rsidDel="002167F7">
          <w:rPr>
            <w:lang w:val="en-GB"/>
          </w:rPr>
          <w:t>al epidemic trends. T</w:t>
        </w:r>
        <w:r w:rsidR="00777D08" w:rsidDel="002167F7">
          <w:rPr>
            <w:lang w:val="en-GB"/>
          </w:rPr>
          <w:t xml:space="preserve">emporary interventions targeting these VOCs </w:t>
        </w:r>
        <w:r w:rsidR="00BA6CC2" w:rsidDel="002167F7">
          <w:rPr>
            <w:lang w:val="en-GB"/>
          </w:rPr>
          <w:t xml:space="preserve">such as reflex test and highly active contact tracing </w:t>
        </w:r>
        <w:r w:rsidR="00777D08" w:rsidDel="002167F7">
          <w:rPr>
            <w:lang w:val="en-GB"/>
          </w:rPr>
          <w:t xml:space="preserve">would </w:t>
        </w:r>
        <w:r w:rsidR="00BA6CC2" w:rsidDel="002167F7">
          <w:rPr>
            <w:lang w:val="en-GB"/>
          </w:rPr>
          <w:t>contribute to compensate</w:t>
        </w:r>
        <w:r w:rsidR="00777D08" w:rsidDel="002167F7">
          <w:rPr>
            <w:lang w:val="en-GB"/>
          </w:rPr>
          <w:t xml:space="preserve"> the selectio</w:t>
        </w:r>
        <w:r w:rsidR="00BA6CC2" w:rsidDel="002167F7">
          <w:rPr>
            <w:lang w:val="en-GB"/>
          </w:rPr>
          <w:t>n pressure that will be caused during stepwise vaccination rollout.</w:t>
        </w:r>
      </w:moveFrom>
      <w:moveFromRangeEnd w:id="166"/>
    </w:p>
    <w:p w14:paraId="0899282D" w14:textId="1F925EDF" w:rsidR="00EE759B" w:rsidDel="0063123D" w:rsidRDefault="00EE759B">
      <w:pPr>
        <w:rPr>
          <w:del w:id="172" w:author="Author"/>
          <w:b/>
          <w:lang w:val="en-GB"/>
        </w:rPr>
      </w:pPr>
      <w:bookmarkStart w:id="173" w:name="_GoBack"/>
      <w:bookmarkEnd w:id="173"/>
    </w:p>
    <w:p w14:paraId="554274F2" w14:textId="6EAB76B7" w:rsidR="00EE759B" w:rsidDel="0063123D" w:rsidRDefault="00EE759B">
      <w:pPr>
        <w:rPr>
          <w:del w:id="174" w:author="Author"/>
          <w:b/>
          <w:lang w:val="en-GB"/>
        </w:rPr>
      </w:pPr>
    </w:p>
    <w:p w14:paraId="136E35E8" w14:textId="16F58A27" w:rsidR="00EE1449" w:rsidDel="0063123D" w:rsidRDefault="00EE1449">
      <w:pPr>
        <w:rPr>
          <w:del w:id="175" w:author="Author"/>
          <w:b/>
          <w:lang w:val="en-GB"/>
        </w:rPr>
      </w:pPr>
      <w:del w:id="176" w:author="Author">
        <w:r w:rsidDel="0063123D">
          <w:rPr>
            <w:b/>
            <w:lang w:val="en-GB"/>
          </w:rPr>
          <w:br w:type="page"/>
        </w:r>
      </w:del>
    </w:p>
    <w:p w14:paraId="7220B54C" w14:textId="1B7F7E30" w:rsidR="00EE759B" w:rsidDel="0063123D" w:rsidRDefault="00EE759B">
      <w:pPr>
        <w:rPr>
          <w:del w:id="177" w:author="Author"/>
          <w:b/>
          <w:lang w:val="en-GB"/>
        </w:rPr>
      </w:pPr>
    </w:p>
    <w:p w14:paraId="7B2367CA" w14:textId="7C9C05B6" w:rsidR="00EC5D26" w:rsidDel="0063123D" w:rsidRDefault="00EC5D26" w:rsidP="000965D9">
      <w:pPr>
        <w:jc w:val="both"/>
        <w:rPr>
          <w:del w:id="178" w:author="Author"/>
          <w:b/>
          <w:bCs/>
          <w:lang w:val="en-GB"/>
        </w:rPr>
      </w:pPr>
    </w:p>
    <w:p w14:paraId="593CFAE0" w14:textId="7301D52C" w:rsidR="00D9283C" w:rsidRDefault="00EE759B" w:rsidP="00EE759B">
      <w:pPr>
        <w:pStyle w:val="ListParagraph"/>
        <w:numPr>
          <w:ilvl w:val="0"/>
          <w:numId w:val="27"/>
        </w:numPr>
        <w:rPr>
          <w:b/>
          <w:lang w:val="en-GB"/>
        </w:rPr>
      </w:pPr>
      <w:r w:rsidRPr="00EE759B">
        <w:rPr>
          <w:b/>
          <w:lang w:val="en-GB"/>
        </w:rPr>
        <w:t>Positivity rate in federal platform laboratories</w:t>
      </w:r>
    </w:p>
    <w:p w14:paraId="285BFB96" w14:textId="272F1C7E" w:rsidR="00EE759B" w:rsidRDefault="00EE759B" w:rsidP="00EE759B">
      <w:pPr>
        <w:rPr>
          <w:b/>
          <w:lang w:val="en-GB"/>
        </w:rPr>
      </w:pPr>
    </w:p>
    <w:p w14:paraId="5564E0B8" w14:textId="431C603A" w:rsidR="00EE759B" w:rsidRDefault="00EE759B" w:rsidP="00EE759B">
      <w:pPr>
        <w:rPr>
          <w:lang w:val="en-GB"/>
        </w:rPr>
      </w:pPr>
      <w:r>
        <w:rPr>
          <w:lang w:val="en-GB"/>
        </w:rPr>
        <w:t xml:space="preserve">The positivity rate among samples tested </w:t>
      </w:r>
      <w:ins w:id="179" w:author="Author">
        <w:r w:rsidR="00740A0C">
          <w:rPr>
            <w:lang w:val="en-GB"/>
          </w:rPr>
          <w:t xml:space="preserve">is expected to rise of there is </w:t>
        </w:r>
      </w:ins>
      <w:del w:id="180" w:author="Author">
        <w:r w:rsidDel="00740A0C">
          <w:rPr>
            <w:lang w:val="en-GB"/>
          </w:rPr>
          <w:delText>can be seen as the reflect</w:delText>
        </w:r>
      </w:del>
      <w:ins w:id="181" w:author="Author">
        <w:r w:rsidR="00740A0C">
          <w:rPr>
            <w:lang w:val="en-GB"/>
          </w:rPr>
          <w:t xml:space="preserve">insufficient testing capacity compared to </w:t>
        </w:r>
      </w:ins>
      <w:del w:id="182" w:author="Author">
        <w:r w:rsidDel="00740A0C">
          <w:rPr>
            <w:lang w:val="en-GB"/>
          </w:rPr>
          <w:delText xml:space="preserve"> of the level of saturation of laboratories in comparison with the</w:delText>
        </w:r>
      </w:del>
      <w:ins w:id="183" w:author="Author">
        <w:r w:rsidR="00740A0C">
          <w:rPr>
            <w:lang w:val="en-GB"/>
          </w:rPr>
          <w:t>the actual</w:t>
        </w:r>
      </w:ins>
      <w:r>
        <w:rPr>
          <w:lang w:val="en-GB"/>
        </w:rPr>
        <w:t xml:space="preserve"> current need. </w:t>
      </w:r>
      <w:ins w:id="184" w:author="Author">
        <w:r w:rsidR="00740A0C">
          <w:rPr>
            <w:lang w:val="en-GB"/>
          </w:rPr>
          <w:t xml:space="preserve">We can observe that the </w:t>
        </w:r>
      </w:ins>
      <w:del w:id="185" w:author="Author">
        <w:r w:rsidR="001C21BB" w:rsidDel="00740A0C">
          <w:rPr>
            <w:lang w:val="en-GB"/>
          </w:rPr>
          <w:delText xml:space="preserve">The </w:delText>
        </w:r>
      </w:del>
      <w:r w:rsidR="001C21BB">
        <w:rPr>
          <w:lang w:val="en-GB"/>
        </w:rPr>
        <w:t xml:space="preserve">positivity rate has increased from January to February, </w:t>
      </w:r>
      <w:del w:id="186" w:author="Author">
        <w:r w:rsidR="001C21BB" w:rsidDel="00740A0C">
          <w:rPr>
            <w:lang w:val="en-GB"/>
          </w:rPr>
          <w:delText xml:space="preserve">but </w:delText>
        </w:r>
      </w:del>
      <w:ins w:id="187" w:author="Author">
        <w:r w:rsidR="00740A0C">
          <w:rPr>
            <w:lang w:val="en-GB"/>
          </w:rPr>
          <w:t>although</w:t>
        </w:r>
        <w:r w:rsidR="00740A0C">
          <w:rPr>
            <w:lang w:val="en-GB"/>
          </w:rPr>
          <w:t xml:space="preserve"> </w:t>
        </w:r>
      </w:ins>
      <w:del w:id="188" w:author="Author">
        <w:r w:rsidR="001C21BB" w:rsidDel="00740A0C">
          <w:rPr>
            <w:lang w:val="en-GB"/>
          </w:rPr>
          <w:delText xml:space="preserve">is </w:delText>
        </w:r>
      </w:del>
      <w:ins w:id="189" w:author="Author">
        <w:r w:rsidR="00740A0C">
          <w:rPr>
            <w:lang w:val="en-GB"/>
          </w:rPr>
          <w:t>it still remains</w:t>
        </w:r>
        <w:r w:rsidR="00740A0C">
          <w:rPr>
            <w:lang w:val="en-GB"/>
          </w:rPr>
          <w:t xml:space="preserve"> </w:t>
        </w:r>
      </w:ins>
      <w:del w:id="190" w:author="Author">
        <w:r w:rsidR="001C21BB" w:rsidDel="00740A0C">
          <w:rPr>
            <w:lang w:val="en-GB"/>
          </w:rPr>
          <w:delText xml:space="preserve">still </w:delText>
        </w:r>
      </w:del>
      <w:r w:rsidR="001C21BB">
        <w:rPr>
          <w:lang w:val="en-GB"/>
        </w:rPr>
        <w:t>under 10%.</w:t>
      </w:r>
    </w:p>
    <w:p w14:paraId="6114F697" w14:textId="43DA7E3C" w:rsidR="00EE759B" w:rsidRDefault="00EE759B" w:rsidP="00EE759B">
      <w:pPr>
        <w:rPr>
          <w:lang w:val="en-GB"/>
        </w:rPr>
      </w:pPr>
    </w:p>
    <w:p w14:paraId="3029934C" w14:textId="77777777" w:rsidR="00EE759B" w:rsidRPr="00EE759B" w:rsidRDefault="00EE759B" w:rsidP="00EE759B">
      <w:pPr>
        <w:rPr>
          <w:lang w:val="en-GB"/>
        </w:rPr>
      </w:pPr>
    </w:p>
    <w:p w14:paraId="2ADC7FC2" w14:textId="2DA573A6" w:rsidR="00EE759B" w:rsidRDefault="00EE759B" w:rsidP="00EE759B">
      <w:pPr>
        <w:rPr>
          <w:b/>
          <w:lang w:val="en-GB"/>
        </w:rPr>
      </w:pPr>
    </w:p>
    <w:p w14:paraId="3F5284F7" w14:textId="1002097B" w:rsidR="00EE759B" w:rsidRDefault="00EE759B" w:rsidP="00EE759B">
      <w:pPr>
        <w:rPr>
          <w:b/>
          <w:lang w:val="en-GB"/>
        </w:rPr>
      </w:pPr>
      <w:r w:rsidRPr="00EE759B">
        <w:rPr>
          <w:b/>
          <w:noProof/>
          <w:lang w:val="en-US"/>
        </w:rPr>
        <w:drawing>
          <wp:inline distT="0" distB="0" distL="0" distR="0" wp14:anchorId="71CC310F" wp14:editId="196F3F4A">
            <wp:extent cx="5731510" cy="2074545"/>
            <wp:effectExtent l="0" t="0" r="2540" b="1905"/>
            <wp:docPr id="2"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rotWithShape="1">
                    <a:blip r:embed="rId24"/>
                    <a:srcRect l="18000" t="39185" r="7416" b="12815"/>
                    <a:stretch/>
                  </pic:blipFill>
                  <pic:spPr>
                    <a:xfrm>
                      <a:off x="0" y="0"/>
                      <a:ext cx="5731510" cy="2074545"/>
                    </a:xfrm>
                    <a:prstGeom prst="rect">
                      <a:avLst/>
                    </a:prstGeom>
                  </pic:spPr>
                </pic:pic>
              </a:graphicData>
            </a:graphic>
          </wp:inline>
        </w:drawing>
      </w:r>
    </w:p>
    <w:p w14:paraId="393277CB" w14:textId="79463F16" w:rsidR="001C21BB" w:rsidRDefault="001C21BB" w:rsidP="00EE759B">
      <w:pPr>
        <w:rPr>
          <w:b/>
          <w:lang w:val="en-GB"/>
        </w:rPr>
      </w:pPr>
    </w:p>
    <w:p w14:paraId="6257A0F6" w14:textId="2C3A2D33" w:rsidR="001C21BB" w:rsidRDefault="001C21BB" w:rsidP="00EE759B">
      <w:pPr>
        <w:rPr>
          <w:b/>
          <w:lang w:val="en-GB"/>
        </w:rPr>
      </w:pPr>
    </w:p>
    <w:p w14:paraId="4EE4BA85" w14:textId="78E8A1AA" w:rsidR="001C21BB" w:rsidRDefault="001C21BB" w:rsidP="00EE759B">
      <w:pPr>
        <w:rPr>
          <w:lang w:val="en-GB"/>
        </w:rPr>
      </w:pPr>
      <w:r>
        <w:rPr>
          <w:lang w:val="en-GB"/>
        </w:rPr>
        <w:t>The proportion of positive samples presenting a very high viral load (Cq &lt; 15) can be seen as the number of patients diagnosed during the first days of infection. This proportion tends to increase when the tracing is efficient in identifying transmission events, but can also be observed in the early weeks of a resurgence. This rate has increased from January to February, and is for the month of February at the level observed in September 2020, a few weeks before the second wave. This proportion has reached 30% during the last week, a proportion comparable with the month of October 2020, at the start of the second wave.</w:t>
      </w:r>
    </w:p>
    <w:p w14:paraId="5CAF3E0F" w14:textId="088FDD89" w:rsidR="001C21BB" w:rsidRDefault="001C21BB" w:rsidP="00EE759B">
      <w:pPr>
        <w:rPr>
          <w:lang w:val="en-GB"/>
        </w:rPr>
      </w:pPr>
      <w:r w:rsidRPr="001C21BB">
        <w:rPr>
          <w:noProof/>
          <w:lang w:val="en-US"/>
        </w:rPr>
        <w:drawing>
          <wp:anchor distT="0" distB="0" distL="114300" distR="114300" simplePos="0" relativeHeight="251662336" behindDoc="0" locked="0" layoutInCell="1" allowOverlap="1" wp14:anchorId="3C350954" wp14:editId="725F0E7F">
            <wp:simplePos x="0" y="0"/>
            <wp:positionH relativeFrom="column">
              <wp:posOffset>99060</wp:posOffset>
            </wp:positionH>
            <wp:positionV relativeFrom="paragraph">
              <wp:posOffset>139700</wp:posOffset>
            </wp:positionV>
            <wp:extent cx="5731510" cy="2206625"/>
            <wp:effectExtent l="0" t="0" r="2540" b="3175"/>
            <wp:wrapNone/>
            <wp:docPr id="1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pic:cNvPicPr>
                      <a:picLocks noChangeAspect="1"/>
                    </pic:cNvPicPr>
                  </pic:nvPicPr>
                  <pic:blipFill rotWithShape="1">
                    <a:blip r:embed="rId25"/>
                    <a:srcRect l="18084" t="39036" r="8333" b="10593"/>
                    <a:stretch/>
                  </pic:blipFill>
                  <pic:spPr>
                    <a:xfrm>
                      <a:off x="0" y="0"/>
                      <a:ext cx="5731510" cy="2206625"/>
                    </a:xfrm>
                    <a:prstGeom prst="rect">
                      <a:avLst/>
                    </a:prstGeom>
                  </pic:spPr>
                </pic:pic>
              </a:graphicData>
            </a:graphic>
          </wp:anchor>
        </w:drawing>
      </w:r>
    </w:p>
    <w:p w14:paraId="16B6C572" w14:textId="0CC1F991" w:rsidR="001C21BB" w:rsidRPr="001C21BB" w:rsidRDefault="001C21BB" w:rsidP="00EE759B">
      <w:pPr>
        <w:rPr>
          <w:lang w:val="en-GB"/>
        </w:rPr>
      </w:pPr>
      <w:r w:rsidRPr="001C21BB">
        <w:rPr>
          <w:noProof/>
          <w:lang w:val="en-US"/>
        </w:rPr>
        <w:drawing>
          <wp:anchor distT="0" distB="0" distL="114300" distR="114300" simplePos="0" relativeHeight="251661312" behindDoc="0" locked="0" layoutInCell="1" allowOverlap="1" wp14:anchorId="161CE7D9" wp14:editId="42CD38AF">
            <wp:simplePos x="0" y="0"/>
            <wp:positionH relativeFrom="column">
              <wp:posOffset>0</wp:posOffset>
            </wp:positionH>
            <wp:positionV relativeFrom="paragraph">
              <wp:posOffset>2938780</wp:posOffset>
            </wp:positionV>
            <wp:extent cx="5731510" cy="2036445"/>
            <wp:effectExtent l="0" t="0" r="2540" b="1905"/>
            <wp:wrapNone/>
            <wp:docPr id="1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1"/>
                    <pic:cNvPicPr>
                      <a:picLocks noChangeAspect="1"/>
                    </pic:cNvPicPr>
                  </pic:nvPicPr>
                  <pic:blipFill rotWithShape="1">
                    <a:blip r:embed="rId26"/>
                    <a:srcRect l="17916" t="38741" r="7500" b="14148"/>
                    <a:stretch/>
                  </pic:blipFill>
                  <pic:spPr>
                    <a:xfrm>
                      <a:off x="0" y="0"/>
                      <a:ext cx="5731510" cy="2036445"/>
                    </a:xfrm>
                    <a:prstGeom prst="rect">
                      <a:avLst/>
                    </a:prstGeom>
                  </pic:spPr>
                </pic:pic>
              </a:graphicData>
            </a:graphic>
          </wp:anchor>
        </w:drawing>
      </w:r>
    </w:p>
    <w:sectPr w:rsidR="001C21BB" w:rsidRPr="001C21BB" w:rsidSect="004E108E">
      <w:footerReference w:type="default" r:id="rId27"/>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7" w:author="Author" w:initials="A">
    <w:p w14:paraId="1F38E04F" w14:textId="5D3262FF" w:rsidR="00E01C82" w:rsidRDefault="00E01C82">
      <w:pPr>
        <w:pStyle w:val="CommentText"/>
      </w:pPr>
      <w:r>
        <w:rPr>
          <w:rStyle w:val="CommentReference"/>
        </w:rPr>
        <w:annotationRef/>
      </w:r>
      <w:r>
        <w:t>Cf Figure 5 panel Brussels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38E04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E6D5A" w16cid:durableId="23D95269"/>
  <w16cid:commentId w16cid:paraId="5F246221" w16cid:durableId="23D95811"/>
  <w16cid:commentId w16cid:paraId="6A71C954" w16cid:durableId="23D9550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1BAD5" w14:textId="77777777" w:rsidR="00445159" w:rsidRDefault="00445159" w:rsidP="00643C5A">
      <w:r>
        <w:separator/>
      </w:r>
    </w:p>
  </w:endnote>
  <w:endnote w:type="continuationSeparator" w:id="0">
    <w:p w14:paraId="2EF4D42D" w14:textId="77777777" w:rsidR="00445159" w:rsidRDefault="00445159" w:rsidP="00643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249379"/>
      <w:docPartObj>
        <w:docPartGallery w:val="Page Numbers (Bottom of Page)"/>
        <w:docPartUnique/>
      </w:docPartObj>
    </w:sdtPr>
    <w:sdtEndPr/>
    <w:sdtContent>
      <w:p w14:paraId="27B3AF2A" w14:textId="7EFA601B" w:rsidR="00522A42" w:rsidRDefault="00522A42">
        <w:pPr>
          <w:pStyle w:val="Footer"/>
          <w:jc w:val="center"/>
        </w:pPr>
        <w:r>
          <w:fldChar w:fldCharType="begin"/>
        </w:r>
        <w:r>
          <w:instrText>PAGE   \* MERGEFORMAT</w:instrText>
        </w:r>
        <w:r>
          <w:fldChar w:fldCharType="separate"/>
        </w:r>
        <w:r w:rsidR="0063123D">
          <w:rPr>
            <w:noProof/>
          </w:rPr>
          <w:t>1</w:t>
        </w:r>
        <w:r>
          <w:fldChar w:fldCharType="end"/>
        </w:r>
      </w:p>
    </w:sdtContent>
  </w:sdt>
  <w:p w14:paraId="31C216AB" w14:textId="77777777" w:rsidR="00522A42" w:rsidRDefault="00522A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232845" w14:textId="77777777" w:rsidR="00445159" w:rsidRDefault="00445159" w:rsidP="00643C5A">
      <w:r>
        <w:separator/>
      </w:r>
    </w:p>
  </w:footnote>
  <w:footnote w:type="continuationSeparator" w:id="0">
    <w:p w14:paraId="3EC97562" w14:textId="77777777" w:rsidR="00445159" w:rsidRDefault="00445159" w:rsidP="00643C5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95A2C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7AE341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1664B8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0E4AA79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82E413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030809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DA94B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28E5DB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4263A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CAAF4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0507DF"/>
    <w:multiLevelType w:val="hybridMultilevel"/>
    <w:tmpl w:val="F9CA4E1C"/>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953584C"/>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C903188"/>
    <w:multiLevelType w:val="hybridMultilevel"/>
    <w:tmpl w:val="739CBEF8"/>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DCB2F73"/>
    <w:multiLevelType w:val="hybridMultilevel"/>
    <w:tmpl w:val="29B66F8E"/>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8" w15:restartNumberingAfterBreak="0">
    <w:nsid w:val="1FBB7038"/>
    <w:multiLevelType w:val="hybridMultilevel"/>
    <w:tmpl w:val="BA98DA84"/>
    <w:lvl w:ilvl="0" w:tplc="ACBC3306">
      <w:start w:val="1"/>
      <w:numFmt w:val="bullet"/>
      <w:lvlText w:val=""/>
      <w:lvlJc w:val="left"/>
      <w:pPr>
        <w:tabs>
          <w:tab w:val="num" w:pos="720"/>
        </w:tabs>
        <w:ind w:left="720" w:hanging="360"/>
      </w:pPr>
      <w:rPr>
        <w:rFonts w:ascii="Wingdings" w:hAnsi="Wingdings" w:hint="default"/>
      </w:rPr>
    </w:lvl>
    <w:lvl w:ilvl="1" w:tplc="FD74D5DC">
      <w:start w:val="1"/>
      <w:numFmt w:val="bullet"/>
      <w:lvlText w:val=""/>
      <w:lvlJc w:val="left"/>
      <w:pPr>
        <w:tabs>
          <w:tab w:val="num" w:pos="1440"/>
        </w:tabs>
        <w:ind w:left="1440" w:hanging="360"/>
      </w:pPr>
      <w:rPr>
        <w:rFonts w:ascii="Wingdings" w:hAnsi="Wingdings" w:hint="default"/>
      </w:rPr>
    </w:lvl>
    <w:lvl w:ilvl="2" w:tplc="FA24C918" w:tentative="1">
      <w:start w:val="1"/>
      <w:numFmt w:val="bullet"/>
      <w:lvlText w:val=""/>
      <w:lvlJc w:val="left"/>
      <w:pPr>
        <w:tabs>
          <w:tab w:val="num" w:pos="2160"/>
        </w:tabs>
        <w:ind w:left="2160" w:hanging="360"/>
      </w:pPr>
      <w:rPr>
        <w:rFonts w:ascii="Wingdings" w:hAnsi="Wingdings" w:hint="default"/>
      </w:rPr>
    </w:lvl>
    <w:lvl w:ilvl="3" w:tplc="2DDCAD96" w:tentative="1">
      <w:start w:val="1"/>
      <w:numFmt w:val="bullet"/>
      <w:lvlText w:val=""/>
      <w:lvlJc w:val="left"/>
      <w:pPr>
        <w:tabs>
          <w:tab w:val="num" w:pos="2880"/>
        </w:tabs>
        <w:ind w:left="2880" w:hanging="360"/>
      </w:pPr>
      <w:rPr>
        <w:rFonts w:ascii="Wingdings" w:hAnsi="Wingdings" w:hint="default"/>
      </w:rPr>
    </w:lvl>
    <w:lvl w:ilvl="4" w:tplc="F4F0229E" w:tentative="1">
      <w:start w:val="1"/>
      <w:numFmt w:val="bullet"/>
      <w:lvlText w:val=""/>
      <w:lvlJc w:val="left"/>
      <w:pPr>
        <w:tabs>
          <w:tab w:val="num" w:pos="3600"/>
        </w:tabs>
        <w:ind w:left="3600" w:hanging="360"/>
      </w:pPr>
      <w:rPr>
        <w:rFonts w:ascii="Wingdings" w:hAnsi="Wingdings" w:hint="default"/>
      </w:rPr>
    </w:lvl>
    <w:lvl w:ilvl="5" w:tplc="927898F4" w:tentative="1">
      <w:start w:val="1"/>
      <w:numFmt w:val="bullet"/>
      <w:lvlText w:val=""/>
      <w:lvlJc w:val="left"/>
      <w:pPr>
        <w:tabs>
          <w:tab w:val="num" w:pos="4320"/>
        </w:tabs>
        <w:ind w:left="4320" w:hanging="360"/>
      </w:pPr>
      <w:rPr>
        <w:rFonts w:ascii="Wingdings" w:hAnsi="Wingdings" w:hint="default"/>
      </w:rPr>
    </w:lvl>
    <w:lvl w:ilvl="6" w:tplc="78B42A50" w:tentative="1">
      <w:start w:val="1"/>
      <w:numFmt w:val="bullet"/>
      <w:lvlText w:val=""/>
      <w:lvlJc w:val="left"/>
      <w:pPr>
        <w:tabs>
          <w:tab w:val="num" w:pos="5040"/>
        </w:tabs>
        <w:ind w:left="5040" w:hanging="360"/>
      </w:pPr>
      <w:rPr>
        <w:rFonts w:ascii="Wingdings" w:hAnsi="Wingdings" w:hint="default"/>
      </w:rPr>
    </w:lvl>
    <w:lvl w:ilvl="7" w:tplc="A54247C6" w:tentative="1">
      <w:start w:val="1"/>
      <w:numFmt w:val="bullet"/>
      <w:lvlText w:val=""/>
      <w:lvlJc w:val="left"/>
      <w:pPr>
        <w:tabs>
          <w:tab w:val="num" w:pos="5760"/>
        </w:tabs>
        <w:ind w:left="5760" w:hanging="360"/>
      </w:pPr>
      <w:rPr>
        <w:rFonts w:ascii="Wingdings" w:hAnsi="Wingdings" w:hint="default"/>
      </w:rPr>
    </w:lvl>
    <w:lvl w:ilvl="8" w:tplc="D4F0AAB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D456899"/>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A24F31"/>
    <w:multiLevelType w:val="hybridMultilevel"/>
    <w:tmpl w:val="43E4008E"/>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3B27210"/>
    <w:multiLevelType w:val="hybridMultilevel"/>
    <w:tmpl w:val="95649898"/>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381543AA"/>
    <w:multiLevelType w:val="hybridMultilevel"/>
    <w:tmpl w:val="24B21F28"/>
    <w:lvl w:ilvl="0" w:tplc="08130001">
      <w:start w:val="1"/>
      <w:numFmt w:val="bullet"/>
      <w:lvlText w:val=""/>
      <w:lvlJc w:val="left"/>
      <w:pPr>
        <w:ind w:left="720" w:hanging="360"/>
      </w:pPr>
      <w:rPr>
        <w:rFonts w:ascii="Symbol" w:hAnsi="Symbol"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3AEB0273"/>
    <w:multiLevelType w:val="multilevel"/>
    <w:tmpl w:val="526206A0"/>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3AEB0A33"/>
    <w:multiLevelType w:val="hybridMultilevel"/>
    <w:tmpl w:val="83A0F44C"/>
    <w:lvl w:ilvl="0" w:tplc="0813000F">
      <w:start w:val="1"/>
      <w:numFmt w:val="decimal"/>
      <w:lvlText w:val="%1."/>
      <w:lvlJc w:val="left"/>
      <w:pPr>
        <w:ind w:left="720" w:hanging="360"/>
      </w:pPr>
      <w:rPr>
        <w:rFonts w:hint="default"/>
      </w:rPr>
    </w:lvl>
    <w:lvl w:ilvl="1" w:tplc="08130019">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15:restartNumberingAfterBreak="0">
    <w:nsid w:val="3C431CE2"/>
    <w:multiLevelType w:val="hybridMultilevel"/>
    <w:tmpl w:val="B37AE3B2"/>
    <w:lvl w:ilvl="0" w:tplc="765C109C">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27E27D5"/>
    <w:multiLevelType w:val="hybridMultilevel"/>
    <w:tmpl w:val="8814EEEE"/>
    <w:lvl w:ilvl="0" w:tplc="08130001">
      <w:start w:val="1"/>
      <w:numFmt w:val="bullet"/>
      <w:lvlText w:val=""/>
      <w:lvlJc w:val="left"/>
      <w:pPr>
        <w:ind w:left="1440" w:hanging="360"/>
      </w:pPr>
      <w:rPr>
        <w:rFonts w:ascii="Symbol" w:hAnsi="Symbol" w:hint="default"/>
      </w:rPr>
    </w:lvl>
    <w:lvl w:ilvl="1" w:tplc="08130003">
      <w:start w:val="1"/>
      <w:numFmt w:val="bullet"/>
      <w:lvlText w:val="o"/>
      <w:lvlJc w:val="left"/>
      <w:pPr>
        <w:ind w:left="2160" w:hanging="360"/>
      </w:pPr>
      <w:rPr>
        <w:rFonts w:ascii="Courier New" w:hAnsi="Courier New" w:cs="Courier New" w:hint="default"/>
      </w:rPr>
    </w:lvl>
    <w:lvl w:ilvl="2" w:tplc="08130005">
      <w:start w:val="1"/>
      <w:numFmt w:val="bullet"/>
      <w:lvlText w:val=""/>
      <w:lvlJc w:val="left"/>
      <w:pPr>
        <w:ind w:left="2880" w:hanging="360"/>
      </w:pPr>
      <w:rPr>
        <w:rFonts w:ascii="Wingdings" w:hAnsi="Wingdings" w:hint="default"/>
      </w:rPr>
    </w:lvl>
    <w:lvl w:ilvl="3" w:tplc="08130001">
      <w:start w:val="1"/>
      <w:numFmt w:val="bullet"/>
      <w:lvlText w:val=""/>
      <w:lvlJc w:val="left"/>
      <w:pPr>
        <w:ind w:left="3600" w:hanging="360"/>
      </w:pPr>
      <w:rPr>
        <w:rFonts w:ascii="Symbol" w:hAnsi="Symbol" w:hint="default"/>
      </w:rPr>
    </w:lvl>
    <w:lvl w:ilvl="4" w:tplc="08130003">
      <w:start w:val="1"/>
      <w:numFmt w:val="bullet"/>
      <w:lvlText w:val="o"/>
      <w:lvlJc w:val="left"/>
      <w:pPr>
        <w:ind w:left="4320" w:hanging="360"/>
      </w:pPr>
      <w:rPr>
        <w:rFonts w:ascii="Courier New" w:hAnsi="Courier New" w:cs="Courier New" w:hint="default"/>
      </w:rPr>
    </w:lvl>
    <w:lvl w:ilvl="5" w:tplc="08130005">
      <w:start w:val="1"/>
      <w:numFmt w:val="bullet"/>
      <w:lvlText w:val=""/>
      <w:lvlJc w:val="left"/>
      <w:pPr>
        <w:ind w:left="5040" w:hanging="360"/>
      </w:pPr>
      <w:rPr>
        <w:rFonts w:ascii="Wingdings" w:hAnsi="Wingdings" w:hint="default"/>
      </w:rPr>
    </w:lvl>
    <w:lvl w:ilvl="6" w:tplc="08130001">
      <w:start w:val="1"/>
      <w:numFmt w:val="bullet"/>
      <w:lvlText w:val=""/>
      <w:lvlJc w:val="left"/>
      <w:pPr>
        <w:ind w:left="5760" w:hanging="360"/>
      </w:pPr>
      <w:rPr>
        <w:rFonts w:ascii="Symbol" w:hAnsi="Symbol" w:hint="default"/>
      </w:rPr>
    </w:lvl>
    <w:lvl w:ilvl="7" w:tplc="08130003">
      <w:start w:val="1"/>
      <w:numFmt w:val="bullet"/>
      <w:lvlText w:val="o"/>
      <w:lvlJc w:val="left"/>
      <w:pPr>
        <w:ind w:left="6480" w:hanging="360"/>
      </w:pPr>
      <w:rPr>
        <w:rFonts w:ascii="Courier New" w:hAnsi="Courier New" w:cs="Courier New" w:hint="default"/>
      </w:rPr>
    </w:lvl>
    <w:lvl w:ilvl="8" w:tplc="08130005">
      <w:start w:val="1"/>
      <w:numFmt w:val="bullet"/>
      <w:lvlText w:val=""/>
      <w:lvlJc w:val="left"/>
      <w:pPr>
        <w:ind w:left="7200" w:hanging="360"/>
      </w:pPr>
      <w:rPr>
        <w:rFonts w:ascii="Wingdings" w:hAnsi="Wingdings" w:hint="default"/>
      </w:rPr>
    </w:lvl>
  </w:abstractNum>
  <w:abstractNum w:abstractNumId="2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52269D0"/>
    <w:multiLevelType w:val="hybridMultilevel"/>
    <w:tmpl w:val="25B298B6"/>
    <w:lvl w:ilvl="0" w:tplc="89FE554E">
      <w:start w:val="49"/>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484C4F29"/>
    <w:multiLevelType w:val="multilevel"/>
    <w:tmpl w:val="D8061F64"/>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2" w15:restartNumberingAfterBreak="0">
    <w:nsid w:val="4A5A2731"/>
    <w:multiLevelType w:val="multilevel"/>
    <w:tmpl w:val="04090023"/>
    <w:styleLink w:val="ArticleSection"/>
    <w:lvl w:ilvl="0">
      <w:start w:val="1"/>
      <w:numFmt w:val="upperRoman"/>
      <w:lvlText w:val="文章 %1."/>
      <w:lvlJc w:val="left"/>
      <w:pPr>
        <w:ind w:left="0" w:firstLine="0"/>
      </w:pPr>
      <w:rPr>
        <w:rFonts w:ascii="Times New Roman" w:hAnsi="Times New Roman" w:cs="Times New Roman"/>
      </w:r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4AA728D9"/>
    <w:multiLevelType w:val="hybridMultilevel"/>
    <w:tmpl w:val="C6E61596"/>
    <w:lvl w:ilvl="0" w:tplc="2C12F702">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9350CFB"/>
    <w:multiLevelType w:val="multilevel"/>
    <w:tmpl w:val="9DF09F08"/>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5CAA2842"/>
    <w:multiLevelType w:val="hybridMultilevel"/>
    <w:tmpl w:val="6938F7DA"/>
    <w:lvl w:ilvl="0" w:tplc="765C109C">
      <w:numFmt w:val="bullet"/>
      <w:lvlText w:val="-"/>
      <w:lvlJc w:val="left"/>
      <w:pPr>
        <w:ind w:left="360" w:hanging="360"/>
      </w:pPr>
      <w:rPr>
        <w:rFonts w:ascii="Calibri" w:eastAsiaTheme="minorHAnsi" w:hAnsi="Calibri" w:cs="Calibri"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6" w15:restartNumberingAfterBreak="0">
    <w:nsid w:val="5DEC6B47"/>
    <w:multiLevelType w:val="multilevel"/>
    <w:tmpl w:val="604E1C0A"/>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655B2D2B"/>
    <w:multiLevelType w:val="hybridMultilevel"/>
    <w:tmpl w:val="2E2CAA9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698D1556"/>
    <w:multiLevelType w:val="hybridMultilevel"/>
    <w:tmpl w:val="8F5097CC"/>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39" w15:restartNumberingAfterBreak="0">
    <w:nsid w:val="6C3C0EEC"/>
    <w:multiLevelType w:val="hybridMultilevel"/>
    <w:tmpl w:val="532C57A8"/>
    <w:lvl w:ilvl="0" w:tplc="51DE4570">
      <w:start w:val="1"/>
      <w:numFmt w:val="bullet"/>
      <w:lvlText w:val="•"/>
      <w:lvlJc w:val="left"/>
      <w:pPr>
        <w:tabs>
          <w:tab w:val="num" w:pos="720"/>
        </w:tabs>
        <w:ind w:left="720" w:hanging="360"/>
      </w:pPr>
      <w:rPr>
        <w:rFonts w:ascii="Arial" w:hAnsi="Arial" w:hint="default"/>
      </w:rPr>
    </w:lvl>
    <w:lvl w:ilvl="1" w:tplc="4C32AFA0" w:tentative="1">
      <w:start w:val="1"/>
      <w:numFmt w:val="bullet"/>
      <w:lvlText w:val="•"/>
      <w:lvlJc w:val="left"/>
      <w:pPr>
        <w:tabs>
          <w:tab w:val="num" w:pos="1440"/>
        </w:tabs>
        <w:ind w:left="1440" w:hanging="360"/>
      </w:pPr>
      <w:rPr>
        <w:rFonts w:ascii="Arial" w:hAnsi="Arial" w:hint="default"/>
      </w:rPr>
    </w:lvl>
    <w:lvl w:ilvl="2" w:tplc="28A23B40" w:tentative="1">
      <w:start w:val="1"/>
      <w:numFmt w:val="bullet"/>
      <w:lvlText w:val="•"/>
      <w:lvlJc w:val="left"/>
      <w:pPr>
        <w:tabs>
          <w:tab w:val="num" w:pos="2160"/>
        </w:tabs>
        <w:ind w:left="2160" w:hanging="360"/>
      </w:pPr>
      <w:rPr>
        <w:rFonts w:ascii="Arial" w:hAnsi="Arial" w:hint="default"/>
      </w:rPr>
    </w:lvl>
    <w:lvl w:ilvl="3" w:tplc="86EED30A" w:tentative="1">
      <w:start w:val="1"/>
      <w:numFmt w:val="bullet"/>
      <w:lvlText w:val="•"/>
      <w:lvlJc w:val="left"/>
      <w:pPr>
        <w:tabs>
          <w:tab w:val="num" w:pos="2880"/>
        </w:tabs>
        <w:ind w:left="2880" w:hanging="360"/>
      </w:pPr>
      <w:rPr>
        <w:rFonts w:ascii="Arial" w:hAnsi="Arial" w:hint="default"/>
      </w:rPr>
    </w:lvl>
    <w:lvl w:ilvl="4" w:tplc="CD967DFE" w:tentative="1">
      <w:start w:val="1"/>
      <w:numFmt w:val="bullet"/>
      <w:lvlText w:val="•"/>
      <w:lvlJc w:val="left"/>
      <w:pPr>
        <w:tabs>
          <w:tab w:val="num" w:pos="3600"/>
        </w:tabs>
        <w:ind w:left="3600" w:hanging="360"/>
      </w:pPr>
      <w:rPr>
        <w:rFonts w:ascii="Arial" w:hAnsi="Arial" w:hint="default"/>
      </w:rPr>
    </w:lvl>
    <w:lvl w:ilvl="5" w:tplc="0C58F93A" w:tentative="1">
      <w:start w:val="1"/>
      <w:numFmt w:val="bullet"/>
      <w:lvlText w:val="•"/>
      <w:lvlJc w:val="left"/>
      <w:pPr>
        <w:tabs>
          <w:tab w:val="num" w:pos="4320"/>
        </w:tabs>
        <w:ind w:left="4320" w:hanging="360"/>
      </w:pPr>
      <w:rPr>
        <w:rFonts w:ascii="Arial" w:hAnsi="Arial" w:hint="default"/>
      </w:rPr>
    </w:lvl>
    <w:lvl w:ilvl="6" w:tplc="BE32F43E" w:tentative="1">
      <w:start w:val="1"/>
      <w:numFmt w:val="bullet"/>
      <w:lvlText w:val="•"/>
      <w:lvlJc w:val="left"/>
      <w:pPr>
        <w:tabs>
          <w:tab w:val="num" w:pos="5040"/>
        </w:tabs>
        <w:ind w:left="5040" w:hanging="360"/>
      </w:pPr>
      <w:rPr>
        <w:rFonts w:ascii="Arial" w:hAnsi="Arial" w:hint="default"/>
      </w:rPr>
    </w:lvl>
    <w:lvl w:ilvl="7" w:tplc="842E7688" w:tentative="1">
      <w:start w:val="1"/>
      <w:numFmt w:val="bullet"/>
      <w:lvlText w:val="•"/>
      <w:lvlJc w:val="left"/>
      <w:pPr>
        <w:tabs>
          <w:tab w:val="num" w:pos="5760"/>
        </w:tabs>
        <w:ind w:left="5760" w:hanging="360"/>
      </w:pPr>
      <w:rPr>
        <w:rFonts w:ascii="Arial" w:hAnsi="Arial" w:hint="default"/>
      </w:rPr>
    </w:lvl>
    <w:lvl w:ilvl="8" w:tplc="AF8AC37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FD1CC9"/>
    <w:multiLevelType w:val="hybridMultilevel"/>
    <w:tmpl w:val="00EA490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3141BA4"/>
    <w:multiLevelType w:val="hybridMultilevel"/>
    <w:tmpl w:val="35AEDDC8"/>
    <w:lvl w:ilvl="0" w:tplc="D70C6ECC">
      <w:start w:val="1"/>
      <w:numFmt w:val="bullet"/>
      <w:lvlText w:val=""/>
      <w:lvlJc w:val="left"/>
      <w:pPr>
        <w:tabs>
          <w:tab w:val="num" w:pos="720"/>
        </w:tabs>
        <w:ind w:left="720" w:hanging="360"/>
      </w:pPr>
      <w:rPr>
        <w:rFonts w:ascii="Wingdings" w:hAnsi="Wingdings" w:hint="default"/>
      </w:rPr>
    </w:lvl>
    <w:lvl w:ilvl="1" w:tplc="1030457C">
      <w:start w:val="1"/>
      <w:numFmt w:val="bullet"/>
      <w:lvlText w:val=""/>
      <w:lvlJc w:val="left"/>
      <w:pPr>
        <w:tabs>
          <w:tab w:val="num" w:pos="1440"/>
        </w:tabs>
        <w:ind w:left="1440" w:hanging="360"/>
      </w:pPr>
      <w:rPr>
        <w:rFonts w:ascii="Wingdings" w:hAnsi="Wingdings" w:hint="default"/>
      </w:rPr>
    </w:lvl>
    <w:lvl w:ilvl="2" w:tplc="105608F8" w:tentative="1">
      <w:start w:val="1"/>
      <w:numFmt w:val="bullet"/>
      <w:lvlText w:val=""/>
      <w:lvlJc w:val="left"/>
      <w:pPr>
        <w:tabs>
          <w:tab w:val="num" w:pos="2160"/>
        </w:tabs>
        <w:ind w:left="2160" w:hanging="360"/>
      </w:pPr>
      <w:rPr>
        <w:rFonts w:ascii="Wingdings" w:hAnsi="Wingdings" w:hint="default"/>
      </w:rPr>
    </w:lvl>
    <w:lvl w:ilvl="3" w:tplc="5B94BD7C" w:tentative="1">
      <w:start w:val="1"/>
      <w:numFmt w:val="bullet"/>
      <w:lvlText w:val=""/>
      <w:lvlJc w:val="left"/>
      <w:pPr>
        <w:tabs>
          <w:tab w:val="num" w:pos="2880"/>
        </w:tabs>
        <w:ind w:left="2880" w:hanging="360"/>
      </w:pPr>
      <w:rPr>
        <w:rFonts w:ascii="Wingdings" w:hAnsi="Wingdings" w:hint="default"/>
      </w:rPr>
    </w:lvl>
    <w:lvl w:ilvl="4" w:tplc="E670FAEA" w:tentative="1">
      <w:start w:val="1"/>
      <w:numFmt w:val="bullet"/>
      <w:lvlText w:val=""/>
      <w:lvlJc w:val="left"/>
      <w:pPr>
        <w:tabs>
          <w:tab w:val="num" w:pos="3600"/>
        </w:tabs>
        <w:ind w:left="3600" w:hanging="360"/>
      </w:pPr>
      <w:rPr>
        <w:rFonts w:ascii="Wingdings" w:hAnsi="Wingdings" w:hint="default"/>
      </w:rPr>
    </w:lvl>
    <w:lvl w:ilvl="5" w:tplc="69A8EB96" w:tentative="1">
      <w:start w:val="1"/>
      <w:numFmt w:val="bullet"/>
      <w:lvlText w:val=""/>
      <w:lvlJc w:val="left"/>
      <w:pPr>
        <w:tabs>
          <w:tab w:val="num" w:pos="4320"/>
        </w:tabs>
        <w:ind w:left="4320" w:hanging="360"/>
      </w:pPr>
      <w:rPr>
        <w:rFonts w:ascii="Wingdings" w:hAnsi="Wingdings" w:hint="default"/>
      </w:rPr>
    </w:lvl>
    <w:lvl w:ilvl="6" w:tplc="783E58F0" w:tentative="1">
      <w:start w:val="1"/>
      <w:numFmt w:val="bullet"/>
      <w:lvlText w:val=""/>
      <w:lvlJc w:val="left"/>
      <w:pPr>
        <w:tabs>
          <w:tab w:val="num" w:pos="5040"/>
        </w:tabs>
        <w:ind w:left="5040" w:hanging="360"/>
      </w:pPr>
      <w:rPr>
        <w:rFonts w:ascii="Wingdings" w:hAnsi="Wingdings" w:hint="default"/>
      </w:rPr>
    </w:lvl>
    <w:lvl w:ilvl="7" w:tplc="521EDBE4" w:tentative="1">
      <w:start w:val="1"/>
      <w:numFmt w:val="bullet"/>
      <w:lvlText w:val=""/>
      <w:lvlJc w:val="left"/>
      <w:pPr>
        <w:tabs>
          <w:tab w:val="num" w:pos="5760"/>
        </w:tabs>
        <w:ind w:left="5760" w:hanging="360"/>
      </w:pPr>
      <w:rPr>
        <w:rFonts w:ascii="Wingdings" w:hAnsi="Wingdings" w:hint="default"/>
      </w:rPr>
    </w:lvl>
    <w:lvl w:ilvl="8" w:tplc="5A560F3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366686C"/>
    <w:multiLevelType w:val="hybridMultilevel"/>
    <w:tmpl w:val="73528B66"/>
    <w:lvl w:ilvl="0" w:tplc="0813000F">
      <w:start w:val="1"/>
      <w:numFmt w:val="decimal"/>
      <w:lvlText w:val="%1."/>
      <w:lvlJc w:val="left"/>
      <w:pPr>
        <w:ind w:left="360" w:hanging="360"/>
      </w:pPr>
      <w:rPr>
        <w:rFonts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44" w15:restartNumberingAfterBreak="0">
    <w:nsid w:val="7A7476B3"/>
    <w:multiLevelType w:val="hybridMultilevel"/>
    <w:tmpl w:val="03CE59FA"/>
    <w:lvl w:ilvl="0" w:tplc="765C109C">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7C550BDD"/>
    <w:multiLevelType w:val="hybridMultilevel"/>
    <w:tmpl w:val="B22824D8"/>
    <w:lvl w:ilvl="0" w:tplc="BB089594">
      <w:start w:val="1"/>
      <w:numFmt w:val="bullet"/>
      <w:lvlText w:val="•"/>
      <w:lvlJc w:val="left"/>
      <w:pPr>
        <w:tabs>
          <w:tab w:val="num" w:pos="720"/>
        </w:tabs>
        <w:ind w:left="720" w:hanging="360"/>
      </w:pPr>
      <w:rPr>
        <w:rFonts w:ascii="Arial" w:hAnsi="Arial" w:hint="default"/>
      </w:rPr>
    </w:lvl>
    <w:lvl w:ilvl="1" w:tplc="CDCEEFF8" w:tentative="1">
      <w:start w:val="1"/>
      <w:numFmt w:val="bullet"/>
      <w:lvlText w:val="•"/>
      <w:lvlJc w:val="left"/>
      <w:pPr>
        <w:tabs>
          <w:tab w:val="num" w:pos="1440"/>
        </w:tabs>
        <w:ind w:left="1440" w:hanging="360"/>
      </w:pPr>
      <w:rPr>
        <w:rFonts w:ascii="Arial" w:hAnsi="Arial" w:hint="default"/>
      </w:rPr>
    </w:lvl>
    <w:lvl w:ilvl="2" w:tplc="A770E9BC" w:tentative="1">
      <w:start w:val="1"/>
      <w:numFmt w:val="bullet"/>
      <w:lvlText w:val="•"/>
      <w:lvlJc w:val="left"/>
      <w:pPr>
        <w:tabs>
          <w:tab w:val="num" w:pos="2160"/>
        </w:tabs>
        <w:ind w:left="2160" w:hanging="360"/>
      </w:pPr>
      <w:rPr>
        <w:rFonts w:ascii="Arial" w:hAnsi="Arial" w:hint="default"/>
      </w:rPr>
    </w:lvl>
    <w:lvl w:ilvl="3" w:tplc="949247BA" w:tentative="1">
      <w:start w:val="1"/>
      <w:numFmt w:val="bullet"/>
      <w:lvlText w:val="•"/>
      <w:lvlJc w:val="left"/>
      <w:pPr>
        <w:tabs>
          <w:tab w:val="num" w:pos="2880"/>
        </w:tabs>
        <w:ind w:left="2880" w:hanging="360"/>
      </w:pPr>
      <w:rPr>
        <w:rFonts w:ascii="Arial" w:hAnsi="Arial" w:hint="default"/>
      </w:rPr>
    </w:lvl>
    <w:lvl w:ilvl="4" w:tplc="F86E3ACA" w:tentative="1">
      <w:start w:val="1"/>
      <w:numFmt w:val="bullet"/>
      <w:lvlText w:val="•"/>
      <w:lvlJc w:val="left"/>
      <w:pPr>
        <w:tabs>
          <w:tab w:val="num" w:pos="3600"/>
        </w:tabs>
        <w:ind w:left="3600" w:hanging="360"/>
      </w:pPr>
      <w:rPr>
        <w:rFonts w:ascii="Arial" w:hAnsi="Arial" w:hint="default"/>
      </w:rPr>
    </w:lvl>
    <w:lvl w:ilvl="5" w:tplc="D660BD8A" w:tentative="1">
      <w:start w:val="1"/>
      <w:numFmt w:val="bullet"/>
      <w:lvlText w:val="•"/>
      <w:lvlJc w:val="left"/>
      <w:pPr>
        <w:tabs>
          <w:tab w:val="num" w:pos="4320"/>
        </w:tabs>
        <w:ind w:left="4320" w:hanging="360"/>
      </w:pPr>
      <w:rPr>
        <w:rFonts w:ascii="Arial" w:hAnsi="Arial" w:hint="default"/>
      </w:rPr>
    </w:lvl>
    <w:lvl w:ilvl="6" w:tplc="DB6E8336" w:tentative="1">
      <w:start w:val="1"/>
      <w:numFmt w:val="bullet"/>
      <w:lvlText w:val="•"/>
      <w:lvlJc w:val="left"/>
      <w:pPr>
        <w:tabs>
          <w:tab w:val="num" w:pos="5040"/>
        </w:tabs>
        <w:ind w:left="5040" w:hanging="360"/>
      </w:pPr>
      <w:rPr>
        <w:rFonts w:ascii="Arial" w:hAnsi="Arial" w:hint="default"/>
      </w:rPr>
    </w:lvl>
    <w:lvl w:ilvl="7" w:tplc="15A47514" w:tentative="1">
      <w:start w:val="1"/>
      <w:numFmt w:val="bullet"/>
      <w:lvlText w:val="•"/>
      <w:lvlJc w:val="left"/>
      <w:pPr>
        <w:tabs>
          <w:tab w:val="num" w:pos="5760"/>
        </w:tabs>
        <w:ind w:left="5760" w:hanging="360"/>
      </w:pPr>
      <w:rPr>
        <w:rFonts w:ascii="Arial" w:hAnsi="Arial" w:hint="default"/>
      </w:rPr>
    </w:lvl>
    <w:lvl w:ilvl="8" w:tplc="EBC69FE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D8C2C6D"/>
    <w:multiLevelType w:val="multilevel"/>
    <w:tmpl w:val="04090023"/>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7" w15:restartNumberingAfterBreak="0">
    <w:nsid w:val="7FC57088"/>
    <w:multiLevelType w:val="hybridMultilevel"/>
    <w:tmpl w:val="D122BB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34"/>
  </w:num>
  <w:num w:numId="2">
    <w:abstractNumId w:val="14"/>
  </w:num>
  <w:num w:numId="3">
    <w:abstractNumId w:val="10"/>
  </w:num>
  <w:num w:numId="4">
    <w:abstractNumId w:val="40"/>
  </w:num>
  <w:num w:numId="5">
    <w:abstractNumId w:val="16"/>
  </w:num>
  <w:num w:numId="6">
    <w:abstractNumId w:val="25"/>
  </w:num>
  <w:num w:numId="7">
    <w:abstractNumId w:val="3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9"/>
  </w:num>
  <w:num w:numId="19">
    <w:abstractNumId w:val="22"/>
  </w:num>
  <w:num w:numId="20">
    <w:abstractNumId w:val="36"/>
  </w:num>
  <w:num w:numId="21">
    <w:abstractNumId w:val="29"/>
  </w:num>
  <w:num w:numId="22">
    <w:abstractNumId w:val="12"/>
  </w:num>
  <w:num w:numId="23">
    <w:abstractNumId w:val="46"/>
  </w:num>
  <w:num w:numId="24">
    <w:abstractNumId w:val="13"/>
  </w:num>
  <w:num w:numId="25">
    <w:abstractNumId w:val="20"/>
  </w:num>
  <w:num w:numId="26">
    <w:abstractNumId w:val="32"/>
  </w:num>
  <w:num w:numId="27">
    <w:abstractNumId w:val="15"/>
  </w:num>
  <w:num w:numId="28">
    <w:abstractNumId w:val="37"/>
  </w:num>
  <w:num w:numId="29">
    <w:abstractNumId w:val="45"/>
  </w:num>
  <w:num w:numId="30">
    <w:abstractNumId w:val="18"/>
  </w:num>
  <w:num w:numId="31">
    <w:abstractNumId w:val="39"/>
  </w:num>
  <w:num w:numId="32">
    <w:abstractNumId w:val="42"/>
  </w:num>
  <w:num w:numId="33">
    <w:abstractNumId w:val="47"/>
  </w:num>
  <w:num w:numId="34">
    <w:abstractNumId w:val="30"/>
  </w:num>
  <w:num w:numId="35">
    <w:abstractNumId w:val="23"/>
  </w:num>
  <w:num w:numId="36">
    <w:abstractNumId w:val="27"/>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44"/>
  </w:num>
  <w:num w:numId="40">
    <w:abstractNumId w:val="35"/>
  </w:num>
  <w:num w:numId="41">
    <w:abstractNumId w:val="43"/>
  </w:num>
  <w:num w:numId="42">
    <w:abstractNumId w:val="41"/>
  </w:num>
  <w:num w:numId="43">
    <w:abstractNumId w:val="24"/>
  </w:num>
  <w:num w:numId="44">
    <w:abstractNumId w:val="17"/>
  </w:num>
  <w:num w:numId="45">
    <w:abstractNumId w:val="26"/>
  </w:num>
  <w:num w:numId="46">
    <w:abstractNumId w:val="11"/>
  </w:num>
  <w:num w:numId="47">
    <w:abstractNumId w:val="33"/>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25"/>
  <w:removePersonalInformation/>
  <w:removeDateAndTime/>
  <w:doNotDisplayPageBoundaries/>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paperpile-doc-id" w:val="F146T496I786M517"/>
    <w:docVar w:name="paperpile-doc-name" w:val="Genomic surveillance update_18 feb 2021.docx"/>
  </w:docVars>
  <w:rsids>
    <w:rsidRoot w:val="00DA1E02"/>
    <w:rsid w:val="00004AC5"/>
    <w:rsid w:val="000171C8"/>
    <w:rsid w:val="00027AF8"/>
    <w:rsid w:val="0003137B"/>
    <w:rsid w:val="0005128E"/>
    <w:rsid w:val="0006233C"/>
    <w:rsid w:val="000724D7"/>
    <w:rsid w:val="000751E3"/>
    <w:rsid w:val="00076018"/>
    <w:rsid w:val="00080F65"/>
    <w:rsid w:val="00081F0C"/>
    <w:rsid w:val="00084EFE"/>
    <w:rsid w:val="00086B33"/>
    <w:rsid w:val="00093636"/>
    <w:rsid w:val="000965D9"/>
    <w:rsid w:val="00096668"/>
    <w:rsid w:val="000C616B"/>
    <w:rsid w:val="000D1A09"/>
    <w:rsid w:val="000D2834"/>
    <w:rsid w:val="000D2C1A"/>
    <w:rsid w:val="000E180C"/>
    <w:rsid w:val="000E6EA0"/>
    <w:rsid w:val="000E76AB"/>
    <w:rsid w:val="000F20F9"/>
    <w:rsid w:val="000F75B4"/>
    <w:rsid w:val="00113A2B"/>
    <w:rsid w:val="0012116B"/>
    <w:rsid w:val="00136552"/>
    <w:rsid w:val="0014102A"/>
    <w:rsid w:val="001419D5"/>
    <w:rsid w:val="00157938"/>
    <w:rsid w:val="00163E57"/>
    <w:rsid w:val="00167642"/>
    <w:rsid w:val="00170690"/>
    <w:rsid w:val="001739A4"/>
    <w:rsid w:val="001764B8"/>
    <w:rsid w:val="001809EB"/>
    <w:rsid w:val="00191DDB"/>
    <w:rsid w:val="001A1F1C"/>
    <w:rsid w:val="001A6C29"/>
    <w:rsid w:val="001B1D3C"/>
    <w:rsid w:val="001C2034"/>
    <w:rsid w:val="001C21BB"/>
    <w:rsid w:val="001C7E9F"/>
    <w:rsid w:val="001D6125"/>
    <w:rsid w:val="001D71BE"/>
    <w:rsid w:val="001F1290"/>
    <w:rsid w:val="001F5717"/>
    <w:rsid w:val="001F6C89"/>
    <w:rsid w:val="001F7887"/>
    <w:rsid w:val="00211A62"/>
    <w:rsid w:val="002167F7"/>
    <w:rsid w:val="0022712C"/>
    <w:rsid w:val="00227F99"/>
    <w:rsid w:val="002607B8"/>
    <w:rsid w:val="00273C59"/>
    <w:rsid w:val="00282338"/>
    <w:rsid w:val="00285E0B"/>
    <w:rsid w:val="002943D4"/>
    <w:rsid w:val="00295BB5"/>
    <w:rsid w:val="002A6DEB"/>
    <w:rsid w:val="002C668D"/>
    <w:rsid w:val="002E3BF3"/>
    <w:rsid w:val="002E5F9A"/>
    <w:rsid w:val="002E7875"/>
    <w:rsid w:val="002F27AC"/>
    <w:rsid w:val="002F2AD2"/>
    <w:rsid w:val="002F55A8"/>
    <w:rsid w:val="00325AB5"/>
    <w:rsid w:val="0033033A"/>
    <w:rsid w:val="003426CA"/>
    <w:rsid w:val="00342BE3"/>
    <w:rsid w:val="003511F5"/>
    <w:rsid w:val="00357CE6"/>
    <w:rsid w:val="00365A68"/>
    <w:rsid w:val="00366E72"/>
    <w:rsid w:val="0037353D"/>
    <w:rsid w:val="00377210"/>
    <w:rsid w:val="00382981"/>
    <w:rsid w:val="00385CB9"/>
    <w:rsid w:val="00390893"/>
    <w:rsid w:val="003A71C3"/>
    <w:rsid w:val="003B3D11"/>
    <w:rsid w:val="003C3A1C"/>
    <w:rsid w:val="003D08C4"/>
    <w:rsid w:val="003D4593"/>
    <w:rsid w:val="003D7C44"/>
    <w:rsid w:val="003F1F44"/>
    <w:rsid w:val="003F6F61"/>
    <w:rsid w:val="004034D9"/>
    <w:rsid w:val="00425BCC"/>
    <w:rsid w:val="00426A33"/>
    <w:rsid w:val="00445159"/>
    <w:rsid w:val="00453DD3"/>
    <w:rsid w:val="00460029"/>
    <w:rsid w:val="00465B3B"/>
    <w:rsid w:val="00467154"/>
    <w:rsid w:val="00472009"/>
    <w:rsid w:val="00481E47"/>
    <w:rsid w:val="00497BA5"/>
    <w:rsid w:val="004A25B0"/>
    <w:rsid w:val="004A2B71"/>
    <w:rsid w:val="004A2CB0"/>
    <w:rsid w:val="004A443A"/>
    <w:rsid w:val="004A53D2"/>
    <w:rsid w:val="004D392F"/>
    <w:rsid w:val="004E108E"/>
    <w:rsid w:val="00504494"/>
    <w:rsid w:val="005066A7"/>
    <w:rsid w:val="00515641"/>
    <w:rsid w:val="00516CC8"/>
    <w:rsid w:val="00522A42"/>
    <w:rsid w:val="00526E4B"/>
    <w:rsid w:val="0052788A"/>
    <w:rsid w:val="0053377A"/>
    <w:rsid w:val="00534800"/>
    <w:rsid w:val="00536870"/>
    <w:rsid w:val="00560D73"/>
    <w:rsid w:val="00567205"/>
    <w:rsid w:val="00567B5A"/>
    <w:rsid w:val="005728A9"/>
    <w:rsid w:val="00577C52"/>
    <w:rsid w:val="0058070A"/>
    <w:rsid w:val="005822CE"/>
    <w:rsid w:val="00590A2F"/>
    <w:rsid w:val="005911A6"/>
    <w:rsid w:val="00592FE8"/>
    <w:rsid w:val="005A35B3"/>
    <w:rsid w:val="005B3439"/>
    <w:rsid w:val="005B49FC"/>
    <w:rsid w:val="005D176F"/>
    <w:rsid w:val="005D1A70"/>
    <w:rsid w:val="005D3E21"/>
    <w:rsid w:val="005D4EEC"/>
    <w:rsid w:val="005E2405"/>
    <w:rsid w:val="005F6549"/>
    <w:rsid w:val="00610BF8"/>
    <w:rsid w:val="00616E4C"/>
    <w:rsid w:val="00621EBA"/>
    <w:rsid w:val="00625F79"/>
    <w:rsid w:val="00626B61"/>
    <w:rsid w:val="0063123D"/>
    <w:rsid w:val="006333F4"/>
    <w:rsid w:val="00635F9B"/>
    <w:rsid w:val="006406BA"/>
    <w:rsid w:val="00643C5A"/>
    <w:rsid w:val="00645252"/>
    <w:rsid w:val="00651916"/>
    <w:rsid w:val="00656ACF"/>
    <w:rsid w:val="00662C77"/>
    <w:rsid w:val="00670E06"/>
    <w:rsid w:val="006775B6"/>
    <w:rsid w:val="00692F08"/>
    <w:rsid w:val="006948E8"/>
    <w:rsid w:val="00694D5B"/>
    <w:rsid w:val="006951E0"/>
    <w:rsid w:val="006966E5"/>
    <w:rsid w:val="006B38EA"/>
    <w:rsid w:val="006B4328"/>
    <w:rsid w:val="006D01DF"/>
    <w:rsid w:val="006D0D9A"/>
    <w:rsid w:val="006D3D74"/>
    <w:rsid w:val="006E013A"/>
    <w:rsid w:val="006E7114"/>
    <w:rsid w:val="006F0D2B"/>
    <w:rsid w:val="00712EB0"/>
    <w:rsid w:val="00740A0C"/>
    <w:rsid w:val="00750257"/>
    <w:rsid w:val="007664C2"/>
    <w:rsid w:val="00775DB6"/>
    <w:rsid w:val="00777D08"/>
    <w:rsid w:val="00782AB5"/>
    <w:rsid w:val="007A0CFE"/>
    <w:rsid w:val="007A565B"/>
    <w:rsid w:val="007B0F03"/>
    <w:rsid w:val="007B5A29"/>
    <w:rsid w:val="007B696A"/>
    <w:rsid w:val="007C5EBE"/>
    <w:rsid w:val="007D3B3A"/>
    <w:rsid w:val="007D47FB"/>
    <w:rsid w:val="007D6DC5"/>
    <w:rsid w:val="007F3FBD"/>
    <w:rsid w:val="007F5450"/>
    <w:rsid w:val="008034EB"/>
    <w:rsid w:val="0082093B"/>
    <w:rsid w:val="008334DA"/>
    <w:rsid w:val="00835609"/>
    <w:rsid w:val="0083569A"/>
    <w:rsid w:val="00836B29"/>
    <w:rsid w:val="00854D9A"/>
    <w:rsid w:val="008556D0"/>
    <w:rsid w:val="00865AF5"/>
    <w:rsid w:val="00872386"/>
    <w:rsid w:val="00876C84"/>
    <w:rsid w:val="008A0CBD"/>
    <w:rsid w:val="008B7705"/>
    <w:rsid w:val="008C20FB"/>
    <w:rsid w:val="008D09B3"/>
    <w:rsid w:val="008D1A68"/>
    <w:rsid w:val="008D47A1"/>
    <w:rsid w:val="008D69FD"/>
    <w:rsid w:val="008E773C"/>
    <w:rsid w:val="008F3C5A"/>
    <w:rsid w:val="008F73C6"/>
    <w:rsid w:val="008F7B07"/>
    <w:rsid w:val="00902E54"/>
    <w:rsid w:val="00906FDC"/>
    <w:rsid w:val="00915682"/>
    <w:rsid w:val="009157F7"/>
    <w:rsid w:val="00923290"/>
    <w:rsid w:val="00925AB2"/>
    <w:rsid w:val="009326C5"/>
    <w:rsid w:val="00935344"/>
    <w:rsid w:val="009377DA"/>
    <w:rsid w:val="0094250E"/>
    <w:rsid w:val="00943102"/>
    <w:rsid w:val="00947C89"/>
    <w:rsid w:val="00947CC5"/>
    <w:rsid w:val="0095216F"/>
    <w:rsid w:val="009541D7"/>
    <w:rsid w:val="00965A32"/>
    <w:rsid w:val="009669E8"/>
    <w:rsid w:val="00970C67"/>
    <w:rsid w:val="00982458"/>
    <w:rsid w:val="00985D3D"/>
    <w:rsid w:val="00991CA4"/>
    <w:rsid w:val="009B2A00"/>
    <w:rsid w:val="009B5416"/>
    <w:rsid w:val="009B7839"/>
    <w:rsid w:val="009B7A63"/>
    <w:rsid w:val="009C4C25"/>
    <w:rsid w:val="009C55BD"/>
    <w:rsid w:val="009E6313"/>
    <w:rsid w:val="00A00649"/>
    <w:rsid w:val="00A019B8"/>
    <w:rsid w:val="00A06821"/>
    <w:rsid w:val="00A07A0E"/>
    <w:rsid w:val="00A10ED8"/>
    <w:rsid w:val="00A30B85"/>
    <w:rsid w:val="00A4499E"/>
    <w:rsid w:val="00A53C2C"/>
    <w:rsid w:val="00A606F6"/>
    <w:rsid w:val="00A6571D"/>
    <w:rsid w:val="00A82A0E"/>
    <w:rsid w:val="00A9204E"/>
    <w:rsid w:val="00A94060"/>
    <w:rsid w:val="00A94A50"/>
    <w:rsid w:val="00A95B3E"/>
    <w:rsid w:val="00AA5165"/>
    <w:rsid w:val="00AD24A2"/>
    <w:rsid w:val="00B11193"/>
    <w:rsid w:val="00B11EF2"/>
    <w:rsid w:val="00B1342F"/>
    <w:rsid w:val="00B17DBF"/>
    <w:rsid w:val="00B32901"/>
    <w:rsid w:val="00B3357B"/>
    <w:rsid w:val="00B379DF"/>
    <w:rsid w:val="00B408CF"/>
    <w:rsid w:val="00B414FD"/>
    <w:rsid w:val="00B4243B"/>
    <w:rsid w:val="00B5387C"/>
    <w:rsid w:val="00B5536D"/>
    <w:rsid w:val="00B55D38"/>
    <w:rsid w:val="00B63099"/>
    <w:rsid w:val="00B70922"/>
    <w:rsid w:val="00B70C87"/>
    <w:rsid w:val="00B727A0"/>
    <w:rsid w:val="00B72C69"/>
    <w:rsid w:val="00B81D32"/>
    <w:rsid w:val="00BA6CC2"/>
    <w:rsid w:val="00BB14D1"/>
    <w:rsid w:val="00BE2794"/>
    <w:rsid w:val="00BE42C3"/>
    <w:rsid w:val="00BE4BFF"/>
    <w:rsid w:val="00BE6330"/>
    <w:rsid w:val="00BF15A6"/>
    <w:rsid w:val="00BF161F"/>
    <w:rsid w:val="00C02B24"/>
    <w:rsid w:val="00C02EB3"/>
    <w:rsid w:val="00C1260D"/>
    <w:rsid w:val="00C14E86"/>
    <w:rsid w:val="00C35892"/>
    <w:rsid w:val="00C360D4"/>
    <w:rsid w:val="00C70FC8"/>
    <w:rsid w:val="00C755C8"/>
    <w:rsid w:val="00C87B8C"/>
    <w:rsid w:val="00C906A2"/>
    <w:rsid w:val="00CB1680"/>
    <w:rsid w:val="00CC0ACE"/>
    <w:rsid w:val="00CC647B"/>
    <w:rsid w:val="00CD0A56"/>
    <w:rsid w:val="00CE3008"/>
    <w:rsid w:val="00D26659"/>
    <w:rsid w:val="00D272C6"/>
    <w:rsid w:val="00D30689"/>
    <w:rsid w:val="00D519FF"/>
    <w:rsid w:val="00D51F8D"/>
    <w:rsid w:val="00D54F51"/>
    <w:rsid w:val="00D57BD4"/>
    <w:rsid w:val="00D57CD1"/>
    <w:rsid w:val="00D66973"/>
    <w:rsid w:val="00D74D08"/>
    <w:rsid w:val="00D77C40"/>
    <w:rsid w:val="00D9283C"/>
    <w:rsid w:val="00D929DA"/>
    <w:rsid w:val="00DA0E67"/>
    <w:rsid w:val="00DA1E02"/>
    <w:rsid w:val="00DA69BB"/>
    <w:rsid w:val="00DA7E25"/>
    <w:rsid w:val="00DB06B0"/>
    <w:rsid w:val="00E01C82"/>
    <w:rsid w:val="00E12416"/>
    <w:rsid w:val="00E228D4"/>
    <w:rsid w:val="00E24C4D"/>
    <w:rsid w:val="00E308D8"/>
    <w:rsid w:val="00E32EC1"/>
    <w:rsid w:val="00E41603"/>
    <w:rsid w:val="00E42D3C"/>
    <w:rsid w:val="00E43EC3"/>
    <w:rsid w:val="00E60E5E"/>
    <w:rsid w:val="00E66216"/>
    <w:rsid w:val="00E74626"/>
    <w:rsid w:val="00E75C53"/>
    <w:rsid w:val="00EA0736"/>
    <w:rsid w:val="00EA1943"/>
    <w:rsid w:val="00EC3774"/>
    <w:rsid w:val="00EC5D26"/>
    <w:rsid w:val="00ED357F"/>
    <w:rsid w:val="00EE1449"/>
    <w:rsid w:val="00EE46A3"/>
    <w:rsid w:val="00EE759B"/>
    <w:rsid w:val="00EF2119"/>
    <w:rsid w:val="00EF233B"/>
    <w:rsid w:val="00EF7242"/>
    <w:rsid w:val="00F02804"/>
    <w:rsid w:val="00F049AB"/>
    <w:rsid w:val="00F15C8F"/>
    <w:rsid w:val="00F2138F"/>
    <w:rsid w:val="00F4468A"/>
    <w:rsid w:val="00F55564"/>
    <w:rsid w:val="00F66750"/>
    <w:rsid w:val="00F67DC1"/>
    <w:rsid w:val="00F76F44"/>
    <w:rsid w:val="00F83267"/>
    <w:rsid w:val="00F84E3E"/>
    <w:rsid w:val="00F924E9"/>
    <w:rsid w:val="00F95048"/>
    <w:rsid w:val="00F97C61"/>
    <w:rsid w:val="00FA4FFE"/>
    <w:rsid w:val="00FB2DED"/>
    <w:rsid w:val="00FC097B"/>
    <w:rsid w:val="00FE717B"/>
    <w:rsid w:val="00FF1985"/>
    <w:rsid w:val="00FF2C54"/>
    <w:rsid w:val="00FF353D"/>
    <w:rsid w:val="00FF75E6"/>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6776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3C5A"/>
    <w:rPr>
      <w:rFonts w:ascii="Calibri" w:hAnsi="Calibri" w:cs="Calibri"/>
    </w:rPr>
  </w:style>
  <w:style w:type="paragraph" w:styleId="Heading1">
    <w:name w:val="heading 1"/>
    <w:basedOn w:val="Normal"/>
    <w:next w:val="Normal"/>
    <w:link w:val="Heading1Char"/>
    <w:uiPriority w:val="9"/>
    <w:qFormat/>
    <w:rsid w:val="00643C5A"/>
    <w:pPr>
      <w:keepNext/>
      <w:keepLines/>
      <w:spacing w:before="240"/>
      <w:outlineLvl w:val="0"/>
    </w:pPr>
    <w:rPr>
      <w:rFonts w:ascii="Calibri Light" w:eastAsiaTheme="majorEastAsia" w:hAnsi="Calibri Light" w:cs="Calibri Light"/>
      <w:color w:val="1F4E79" w:themeColor="accent1" w:themeShade="80"/>
      <w:sz w:val="32"/>
      <w:szCs w:val="32"/>
    </w:rPr>
  </w:style>
  <w:style w:type="paragraph" w:styleId="Heading2">
    <w:name w:val="heading 2"/>
    <w:basedOn w:val="Normal"/>
    <w:next w:val="Normal"/>
    <w:link w:val="Heading2Char"/>
    <w:uiPriority w:val="9"/>
    <w:unhideWhenUsed/>
    <w:qFormat/>
    <w:rsid w:val="00643C5A"/>
    <w:pPr>
      <w:keepNext/>
      <w:keepLines/>
      <w:spacing w:before="40"/>
      <w:outlineLvl w:val="1"/>
    </w:pPr>
    <w:rPr>
      <w:rFonts w:ascii="Calibri Light" w:eastAsiaTheme="majorEastAsia" w:hAnsi="Calibri Light" w:cs="Calibri Light"/>
      <w:color w:val="1F4E79" w:themeColor="accent1" w:themeShade="80"/>
      <w:sz w:val="26"/>
      <w:szCs w:val="26"/>
    </w:rPr>
  </w:style>
  <w:style w:type="paragraph" w:styleId="Heading3">
    <w:name w:val="heading 3"/>
    <w:basedOn w:val="Normal"/>
    <w:next w:val="Normal"/>
    <w:link w:val="Heading3Char"/>
    <w:uiPriority w:val="9"/>
    <w:unhideWhenUsed/>
    <w:qFormat/>
    <w:rsid w:val="00643C5A"/>
    <w:pPr>
      <w:keepNext/>
      <w:keepLines/>
      <w:spacing w:before="40"/>
      <w:outlineLvl w:val="2"/>
    </w:pPr>
    <w:rPr>
      <w:rFonts w:ascii="Calibri Light" w:eastAsiaTheme="majorEastAsia" w:hAnsi="Calibri Light" w:cs="Calibri Light"/>
      <w:color w:val="1F4D78" w:themeColor="accent1" w:themeShade="7F"/>
      <w:sz w:val="24"/>
      <w:szCs w:val="24"/>
    </w:rPr>
  </w:style>
  <w:style w:type="paragraph" w:styleId="Heading4">
    <w:name w:val="heading 4"/>
    <w:basedOn w:val="Normal"/>
    <w:next w:val="Normal"/>
    <w:link w:val="Heading4Char"/>
    <w:uiPriority w:val="9"/>
    <w:unhideWhenUsed/>
    <w:qFormat/>
    <w:rsid w:val="00643C5A"/>
    <w:pPr>
      <w:keepNext/>
      <w:keepLines/>
      <w:spacing w:before="40"/>
      <w:outlineLvl w:val="3"/>
    </w:pPr>
    <w:rPr>
      <w:rFonts w:ascii="Calibri Light" w:eastAsiaTheme="majorEastAsia" w:hAnsi="Calibri Light" w:cs="Calibri Light"/>
      <w:i/>
      <w:iCs/>
      <w:color w:val="1F4E79" w:themeColor="accent1" w:themeShade="80"/>
    </w:rPr>
  </w:style>
  <w:style w:type="paragraph" w:styleId="Heading5">
    <w:name w:val="heading 5"/>
    <w:basedOn w:val="Normal"/>
    <w:next w:val="Normal"/>
    <w:link w:val="Heading5Char"/>
    <w:uiPriority w:val="9"/>
    <w:unhideWhenUsed/>
    <w:qFormat/>
    <w:rsid w:val="00643C5A"/>
    <w:pPr>
      <w:keepNext/>
      <w:keepLines/>
      <w:spacing w:before="40"/>
      <w:outlineLvl w:val="4"/>
    </w:pPr>
    <w:rPr>
      <w:rFonts w:ascii="Calibri Light" w:eastAsiaTheme="majorEastAsia" w:hAnsi="Calibri Light" w:cs="Calibri Light"/>
      <w:color w:val="1F4E79" w:themeColor="accent1" w:themeShade="80"/>
    </w:rPr>
  </w:style>
  <w:style w:type="paragraph" w:styleId="Heading6">
    <w:name w:val="heading 6"/>
    <w:basedOn w:val="Normal"/>
    <w:next w:val="Normal"/>
    <w:link w:val="Heading6Char"/>
    <w:uiPriority w:val="9"/>
    <w:unhideWhenUsed/>
    <w:qFormat/>
    <w:rsid w:val="00643C5A"/>
    <w:pPr>
      <w:keepNext/>
      <w:keepLines/>
      <w:spacing w:before="40"/>
      <w:outlineLvl w:val="5"/>
    </w:pPr>
    <w:rPr>
      <w:rFonts w:ascii="Calibri Light" w:eastAsiaTheme="majorEastAsia" w:hAnsi="Calibri Light" w:cs="Calibri Light"/>
      <w:color w:val="1F4D78" w:themeColor="accent1" w:themeShade="7F"/>
    </w:rPr>
  </w:style>
  <w:style w:type="paragraph" w:styleId="Heading7">
    <w:name w:val="heading 7"/>
    <w:basedOn w:val="Normal"/>
    <w:next w:val="Normal"/>
    <w:link w:val="Heading7Char"/>
    <w:uiPriority w:val="9"/>
    <w:unhideWhenUsed/>
    <w:qFormat/>
    <w:rsid w:val="00643C5A"/>
    <w:pPr>
      <w:keepNext/>
      <w:keepLines/>
      <w:spacing w:before="40"/>
      <w:outlineLvl w:val="6"/>
    </w:pPr>
    <w:rPr>
      <w:rFonts w:ascii="Calibri Light" w:eastAsiaTheme="majorEastAsia" w:hAnsi="Calibri Light" w:cs="Calibri Light"/>
      <w:i/>
      <w:iCs/>
      <w:color w:val="1F4D78" w:themeColor="accent1" w:themeShade="7F"/>
    </w:rPr>
  </w:style>
  <w:style w:type="paragraph" w:styleId="Heading8">
    <w:name w:val="heading 8"/>
    <w:basedOn w:val="Normal"/>
    <w:next w:val="Normal"/>
    <w:link w:val="Heading8Char"/>
    <w:uiPriority w:val="9"/>
    <w:unhideWhenUsed/>
    <w:qFormat/>
    <w:rsid w:val="00643C5A"/>
    <w:pPr>
      <w:keepNext/>
      <w:keepLines/>
      <w:spacing w:before="40"/>
      <w:outlineLvl w:val="7"/>
    </w:pPr>
    <w:rPr>
      <w:rFonts w:ascii="Calibri Light" w:eastAsiaTheme="majorEastAsia" w:hAnsi="Calibri Light" w:cs="Calibri Light"/>
      <w:color w:val="272727" w:themeColor="text1" w:themeTint="D8"/>
      <w:szCs w:val="21"/>
    </w:rPr>
  </w:style>
  <w:style w:type="paragraph" w:styleId="Heading9">
    <w:name w:val="heading 9"/>
    <w:basedOn w:val="Normal"/>
    <w:next w:val="Normal"/>
    <w:link w:val="Heading9Char"/>
    <w:uiPriority w:val="9"/>
    <w:unhideWhenUsed/>
    <w:qFormat/>
    <w:rsid w:val="00643C5A"/>
    <w:pPr>
      <w:keepNext/>
      <w:keepLines/>
      <w:spacing w:before="40"/>
      <w:outlineLvl w:val="8"/>
    </w:pPr>
    <w:rPr>
      <w:rFonts w:ascii="Calibri Light" w:eastAsiaTheme="majorEastAsia" w:hAnsi="Calibri Light" w:cs="Calibri Light"/>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C5A"/>
    <w:rPr>
      <w:rFonts w:ascii="Calibri Light" w:eastAsiaTheme="majorEastAsia" w:hAnsi="Calibri Light" w:cs="Calibri Light"/>
      <w:color w:val="1F4E79" w:themeColor="accent1" w:themeShade="80"/>
      <w:sz w:val="32"/>
      <w:szCs w:val="32"/>
    </w:rPr>
  </w:style>
  <w:style w:type="character" w:customStyle="1" w:styleId="Heading2Char">
    <w:name w:val="Heading 2 Char"/>
    <w:basedOn w:val="DefaultParagraphFont"/>
    <w:link w:val="Heading2"/>
    <w:uiPriority w:val="9"/>
    <w:rsid w:val="00643C5A"/>
    <w:rPr>
      <w:rFonts w:ascii="Calibri Light" w:eastAsiaTheme="majorEastAsia" w:hAnsi="Calibri Light" w:cs="Calibri Light"/>
      <w:color w:val="1F4E79" w:themeColor="accent1" w:themeShade="80"/>
      <w:sz w:val="26"/>
      <w:szCs w:val="26"/>
    </w:rPr>
  </w:style>
  <w:style w:type="character" w:customStyle="1" w:styleId="Heading3Char">
    <w:name w:val="Heading 3 Char"/>
    <w:basedOn w:val="DefaultParagraphFont"/>
    <w:link w:val="Heading3"/>
    <w:uiPriority w:val="9"/>
    <w:rsid w:val="00643C5A"/>
    <w:rPr>
      <w:rFonts w:ascii="Calibri Light" w:eastAsiaTheme="majorEastAsia" w:hAnsi="Calibri Light" w:cs="Calibri Light"/>
      <w:color w:val="1F4D78" w:themeColor="accent1" w:themeShade="7F"/>
      <w:sz w:val="24"/>
      <w:szCs w:val="24"/>
    </w:rPr>
  </w:style>
  <w:style w:type="character" w:customStyle="1" w:styleId="Heading4Char">
    <w:name w:val="Heading 4 Char"/>
    <w:basedOn w:val="DefaultParagraphFont"/>
    <w:link w:val="Heading4"/>
    <w:uiPriority w:val="9"/>
    <w:rsid w:val="00643C5A"/>
    <w:rPr>
      <w:rFonts w:ascii="Calibri Light" w:eastAsiaTheme="majorEastAsia" w:hAnsi="Calibri Light" w:cs="Calibri Light"/>
      <w:i/>
      <w:iCs/>
      <w:color w:val="1F4E79" w:themeColor="accent1" w:themeShade="80"/>
    </w:rPr>
  </w:style>
  <w:style w:type="character" w:customStyle="1" w:styleId="Heading5Char">
    <w:name w:val="Heading 5 Char"/>
    <w:basedOn w:val="DefaultParagraphFont"/>
    <w:link w:val="Heading5"/>
    <w:uiPriority w:val="9"/>
    <w:rsid w:val="00643C5A"/>
    <w:rPr>
      <w:rFonts w:ascii="Calibri Light" w:eastAsiaTheme="majorEastAsia" w:hAnsi="Calibri Light" w:cs="Calibri Light"/>
      <w:color w:val="1F4E79" w:themeColor="accent1" w:themeShade="80"/>
    </w:rPr>
  </w:style>
  <w:style w:type="character" w:customStyle="1" w:styleId="Heading6Char">
    <w:name w:val="Heading 6 Char"/>
    <w:basedOn w:val="DefaultParagraphFont"/>
    <w:link w:val="Heading6"/>
    <w:uiPriority w:val="9"/>
    <w:rsid w:val="00643C5A"/>
    <w:rPr>
      <w:rFonts w:ascii="Calibri Light" w:eastAsiaTheme="majorEastAsia" w:hAnsi="Calibri Light" w:cs="Calibri Light"/>
      <w:color w:val="1F4D78" w:themeColor="accent1" w:themeShade="7F"/>
    </w:rPr>
  </w:style>
  <w:style w:type="character" w:customStyle="1" w:styleId="Heading7Char">
    <w:name w:val="Heading 7 Char"/>
    <w:basedOn w:val="DefaultParagraphFont"/>
    <w:link w:val="Heading7"/>
    <w:uiPriority w:val="9"/>
    <w:rsid w:val="00643C5A"/>
    <w:rPr>
      <w:rFonts w:ascii="Calibri Light" w:eastAsiaTheme="majorEastAsia" w:hAnsi="Calibri Light" w:cs="Calibri Light"/>
      <w:i/>
      <w:iCs/>
      <w:color w:val="1F4D78" w:themeColor="accent1" w:themeShade="7F"/>
    </w:rPr>
  </w:style>
  <w:style w:type="character" w:customStyle="1" w:styleId="Heading8Char">
    <w:name w:val="Heading 8 Char"/>
    <w:basedOn w:val="DefaultParagraphFont"/>
    <w:link w:val="Heading8"/>
    <w:uiPriority w:val="9"/>
    <w:rsid w:val="00643C5A"/>
    <w:rPr>
      <w:rFonts w:ascii="Calibri Light" w:eastAsiaTheme="majorEastAsia" w:hAnsi="Calibri Light" w:cs="Calibri Light"/>
      <w:color w:val="272727" w:themeColor="text1" w:themeTint="D8"/>
      <w:szCs w:val="21"/>
    </w:rPr>
  </w:style>
  <w:style w:type="character" w:customStyle="1" w:styleId="Heading9Char">
    <w:name w:val="Heading 9 Char"/>
    <w:basedOn w:val="DefaultParagraphFont"/>
    <w:link w:val="Heading9"/>
    <w:uiPriority w:val="9"/>
    <w:rsid w:val="00643C5A"/>
    <w:rPr>
      <w:rFonts w:ascii="Calibri Light" w:eastAsiaTheme="majorEastAsia" w:hAnsi="Calibri Light" w:cs="Calibri Light"/>
      <w:i/>
      <w:iCs/>
      <w:color w:val="272727" w:themeColor="text1" w:themeTint="D8"/>
      <w:szCs w:val="21"/>
    </w:rPr>
  </w:style>
  <w:style w:type="paragraph" w:styleId="Title">
    <w:name w:val="Title"/>
    <w:basedOn w:val="Normal"/>
    <w:next w:val="Normal"/>
    <w:link w:val="TitleChar"/>
    <w:uiPriority w:val="10"/>
    <w:qFormat/>
    <w:rsid w:val="00643C5A"/>
    <w:pPr>
      <w:contextualSpacing/>
    </w:pPr>
    <w:rPr>
      <w:rFonts w:ascii="Calibri Light" w:eastAsiaTheme="majorEastAsia" w:hAnsi="Calibri Light" w:cs="Calibri Light"/>
      <w:spacing w:val="-10"/>
      <w:kern w:val="28"/>
      <w:sz w:val="56"/>
      <w:szCs w:val="56"/>
    </w:rPr>
  </w:style>
  <w:style w:type="character" w:customStyle="1" w:styleId="TitleChar">
    <w:name w:val="Title Char"/>
    <w:basedOn w:val="DefaultParagraphFont"/>
    <w:link w:val="Title"/>
    <w:uiPriority w:val="10"/>
    <w:rsid w:val="00643C5A"/>
    <w:rPr>
      <w:rFonts w:ascii="Calibri Light" w:eastAsiaTheme="majorEastAsia" w:hAnsi="Calibri Light" w:cs="Calibri Light"/>
      <w:spacing w:val="-10"/>
      <w:kern w:val="28"/>
      <w:sz w:val="56"/>
      <w:szCs w:val="56"/>
    </w:rPr>
  </w:style>
  <w:style w:type="paragraph" w:styleId="Subtitle">
    <w:name w:val="Subtitle"/>
    <w:basedOn w:val="Normal"/>
    <w:next w:val="Normal"/>
    <w:link w:val="SubtitleChar"/>
    <w:uiPriority w:val="11"/>
    <w:qFormat/>
    <w:rsid w:val="00643C5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3C5A"/>
    <w:rPr>
      <w:rFonts w:ascii="Calibri" w:eastAsiaTheme="minorEastAsia" w:hAnsi="Calibri" w:cs="Calibri"/>
      <w:color w:val="5A5A5A" w:themeColor="text1" w:themeTint="A5"/>
      <w:spacing w:val="15"/>
    </w:rPr>
  </w:style>
  <w:style w:type="character" w:styleId="SubtleEmphasis">
    <w:name w:val="Subtle Emphasis"/>
    <w:basedOn w:val="DefaultParagraphFont"/>
    <w:uiPriority w:val="19"/>
    <w:qFormat/>
    <w:rsid w:val="00643C5A"/>
    <w:rPr>
      <w:rFonts w:ascii="Calibri" w:hAnsi="Calibri" w:cs="Calibri"/>
      <w:i/>
      <w:iCs/>
      <w:color w:val="404040" w:themeColor="text1" w:themeTint="BF"/>
    </w:rPr>
  </w:style>
  <w:style w:type="character" w:styleId="Emphasis">
    <w:name w:val="Emphasis"/>
    <w:basedOn w:val="DefaultParagraphFont"/>
    <w:uiPriority w:val="20"/>
    <w:qFormat/>
    <w:rsid w:val="00643C5A"/>
    <w:rPr>
      <w:rFonts w:ascii="Calibri" w:hAnsi="Calibri" w:cs="Calibri"/>
      <w:i/>
      <w:iCs/>
    </w:rPr>
  </w:style>
  <w:style w:type="character" w:styleId="IntenseEmphasis">
    <w:name w:val="Intense Emphasis"/>
    <w:basedOn w:val="DefaultParagraphFont"/>
    <w:uiPriority w:val="21"/>
    <w:qFormat/>
    <w:rsid w:val="00643C5A"/>
    <w:rPr>
      <w:rFonts w:ascii="Calibri" w:hAnsi="Calibri" w:cs="Calibri"/>
      <w:i/>
      <w:iCs/>
      <w:color w:val="1F4E79" w:themeColor="accent1" w:themeShade="80"/>
    </w:rPr>
  </w:style>
  <w:style w:type="character" w:styleId="Strong">
    <w:name w:val="Strong"/>
    <w:basedOn w:val="DefaultParagraphFont"/>
    <w:uiPriority w:val="22"/>
    <w:qFormat/>
    <w:rsid w:val="00643C5A"/>
    <w:rPr>
      <w:rFonts w:ascii="Calibri" w:hAnsi="Calibri" w:cs="Calibri"/>
      <w:b/>
      <w:bCs/>
    </w:rPr>
  </w:style>
  <w:style w:type="paragraph" w:styleId="Quote">
    <w:name w:val="Quote"/>
    <w:basedOn w:val="Normal"/>
    <w:next w:val="Normal"/>
    <w:link w:val="QuoteChar"/>
    <w:uiPriority w:val="29"/>
    <w:qFormat/>
    <w:rsid w:val="00643C5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43C5A"/>
    <w:rPr>
      <w:rFonts w:ascii="Calibri" w:hAnsi="Calibri" w:cs="Calibri"/>
      <w:i/>
      <w:iCs/>
      <w:color w:val="404040" w:themeColor="text1" w:themeTint="BF"/>
    </w:rPr>
  </w:style>
  <w:style w:type="paragraph" w:styleId="IntenseQuote">
    <w:name w:val="Intense Quote"/>
    <w:basedOn w:val="Normal"/>
    <w:next w:val="Normal"/>
    <w:link w:val="IntenseQuoteChar"/>
    <w:uiPriority w:val="30"/>
    <w:qFormat/>
    <w:rsid w:val="00643C5A"/>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3C5A"/>
    <w:rPr>
      <w:rFonts w:ascii="Calibri" w:hAnsi="Calibri" w:cs="Calibri"/>
      <w:i/>
      <w:iCs/>
      <w:color w:val="1F4E79" w:themeColor="accent1" w:themeShade="80"/>
    </w:rPr>
  </w:style>
  <w:style w:type="character" w:styleId="SubtleReference">
    <w:name w:val="Subtle Reference"/>
    <w:basedOn w:val="DefaultParagraphFont"/>
    <w:uiPriority w:val="31"/>
    <w:qFormat/>
    <w:rsid w:val="00643C5A"/>
    <w:rPr>
      <w:rFonts w:ascii="Calibri" w:hAnsi="Calibri" w:cs="Calibri"/>
      <w:smallCaps/>
      <w:color w:val="5A5A5A" w:themeColor="text1" w:themeTint="A5"/>
    </w:rPr>
  </w:style>
  <w:style w:type="character" w:styleId="IntenseReference">
    <w:name w:val="Intense Reference"/>
    <w:basedOn w:val="DefaultParagraphFont"/>
    <w:uiPriority w:val="32"/>
    <w:qFormat/>
    <w:rsid w:val="00643C5A"/>
    <w:rPr>
      <w:rFonts w:ascii="Calibri" w:hAnsi="Calibri" w:cs="Calibri"/>
      <w:b/>
      <w:bCs/>
      <w:caps w:val="0"/>
      <w:smallCaps/>
      <w:color w:val="1F4E79" w:themeColor="accent1" w:themeShade="80"/>
      <w:spacing w:val="5"/>
    </w:rPr>
  </w:style>
  <w:style w:type="character" w:styleId="BookTitle">
    <w:name w:val="Book Title"/>
    <w:basedOn w:val="DefaultParagraphFont"/>
    <w:uiPriority w:val="33"/>
    <w:qFormat/>
    <w:rsid w:val="00643C5A"/>
    <w:rPr>
      <w:rFonts w:ascii="Calibri" w:hAnsi="Calibri" w:cs="Calibri"/>
      <w:b/>
      <w:bCs/>
      <w:i/>
      <w:iCs/>
      <w:spacing w:val="5"/>
    </w:rPr>
  </w:style>
  <w:style w:type="character" w:styleId="Hyperlink">
    <w:name w:val="Hyperlink"/>
    <w:basedOn w:val="DefaultParagraphFont"/>
    <w:uiPriority w:val="99"/>
    <w:unhideWhenUsed/>
    <w:rsid w:val="00643C5A"/>
    <w:rPr>
      <w:rFonts w:ascii="Calibri" w:hAnsi="Calibri" w:cs="Calibri"/>
      <w:color w:val="1F4E79" w:themeColor="accent1" w:themeShade="80"/>
      <w:u w:val="single"/>
    </w:rPr>
  </w:style>
  <w:style w:type="character" w:styleId="FollowedHyperlink">
    <w:name w:val="FollowedHyperlink"/>
    <w:basedOn w:val="DefaultParagraphFont"/>
    <w:uiPriority w:val="99"/>
    <w:unhideWhenUsed/>
    <w:rsid w:val="00643C5A"/>
    <w:rPr>
      <w:rFonts w:ascii="Calibri" w:hAnsi="Calibri" w:cs="Calibri"/>
      <w:color w:val="954F72" w:themeColor="followedHyperlink"/>
      <w:u w:val="single"/>
    </w:rPr>
  </w:style>
  <w:style w:type="paragraph" w:styleId="Caption">
    <w:name w:val="caption"/>
    <w:basedOn w:val="Normal"/>
    <w:next w:val="Normal"/>
    <w:uiPriority w:val="35"/>
    <w:unhideWhenUsed/>
    <w:qFormat/>
    <w:rsid w:val="00643C5A"/>
    <w:pPr>
      <w:spacing w:after="200"/>
    </w:pPr>
    <w:rPr>
      <w:i/>
      <w:iCs/>
      <w:color w:val="44546A" w:themeColor="text2"/>
      <w:szCs w:val="18"/>
    </w:rPr>
  </w:style>
  <w:style w:type="paragraph" w:styleId="BalloonText">
    <w:name w:val="Balloon Text"/>
    <w:basedOn w:val="Normal"/>
    <w:link w:val="BalloonTextChar"/>
    <w:uiPriority w:val="99"/>
    <w:semiHidden/>
    <w:unhideWhenUsed/>
    <w:rsid w:val="00643C5A"/>
    <w:rPr>
      <w:rFonts w:ascii="Segoe UI" w:hAnsi="Segoe UI" w:cs="Segoe UI"/>
      <w:szCs w:val="18"/>
    </w:rPr>
  </w:style>
  <w:style w:type="character" w:customStyle="1" w:styleId="BalloonTextChar">
    <w:name w:val="Balloon Text Char"/>
    <w:basedOn w:val="DefaultParagraphFont"/>
    <w:link w:val="BalloonText"/>
    <w:uiPriority w:val="99"/>
    <w:semiHidden/>
    <w:rsid w:val="00643C5A"/>
    <w:rPr>
      <w:rFonts w:ascii="Segoe UI" w:hAnsi="Segoe UI" w:cs="Segoe UI"/>
      <w:szCs w:val="18"/>
    </w:rPr>
  </w:style>
  <w:style w:type="paragraph" w:styleId="BlockText">
    <w:name w:val="Block Text"/>
    <w:basedOn w:val="Normal"/>
    <w:uiPriority w:val="99"/>
    <w:semiHidden/>
    <w:unhideWhenUsed/>
    <w:rsid w:val="00643C5A"/>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3C5A"/>
    <w:pPr>
      <w:spacing w:after="120"/>
    </w:pPr>
    <w:rPr>
      <w:szCs w:val="16"/>
    </w:rPr>
  </w:style>
  <w:style w:type="character" w:customStyle="1" w:styleId="BodyText3Char">
    <w:name w:val="Body Text 3 Char"/>
    <w:basedOn w:val="DefaultParagraphFont"/>
    <w:link w:val="BodyText3"/>
    <w:uiPriority w:val="99"/>
    <w:semiHidden/>
    <w:rsid w:val="00643C5A"/>
    <w:rPr>
      <w:rFonts w:ascii="Calibri" w:hAnsi="Calibri" w:cs="Calibri"/>
      <w:szCs w:val="16"/>
    </w:rPr>
  </w:style>
  <w:style w:type="paragraph" w:styleId="BodyTextIndent3">
    <w:name w:val="Body Text Indent 3"/>
    <w:basedOn w:val="Normal"/>
    <w:link w:val="BodyTextIndent3Char"/>
    <w:uiPriority w:val="99"/>
    <w:semiHidden/>
    <w:unhideWhenUsed/>
    <w:rsid w:val="00643C5A"/>
    <w:pPr>
      <w:spacing w:after="120"/>
      <w:ind w:left="360"/>
    </w:pPr>
    <w:rPr>
      <w:szCs w:val="16"/>
    </w:rPr>
  </w:style>
  <w:style w:type="character" w:customStyle="1" w:styleId="BodyTextIndent3Char">
    <w:name w:val="Body Text Indent 3 Char"/>
    <w:basedOn w:val="DefaultParagraphFont"/>
    <w:link w:val="BodyTextIndent3"/>
    <w:uiPriority w:val="99"/>
    <w:semiHidden/>
    <w:rsid w:val="00643C5A"/>
    <w:rPr>
      <w:rFonts w:ascii="Calibri" w:hAnsi="Calibri" w:cs="Calibri"/>
      <w:szCs w:val="16"/>
    </w:rPr>
  </w:style>
  <w:style w:type="character" w:styleId="CommentReference">
    <w:name w:val="annotation reference"/>
    <w:basedOn w:val="DefaultParagraphFont"/>
    <w:uiPriority w:val="99"/>
    <w:semiHidden/>
    <w:unhideWhenUsed/>
    <w:rsid w:val="00643C5A"/>
    <w:rPr>
      <w:rFonts w:ascii="Calibri" w:hAnsi="Calibri" w:cs="Calibri"/>
      <w:sz w:val="22"/>
      <w:szCs w:val="16"/>
    </w:rPr>
  </w:style>
  <w:style w:type="paragraph" w:styleId="CommentText">
    <w:name w:val="annotation text"/>
    <w:basedOn w:val="Normal"/>
    <w:link w:val="CommentTextChar"/>
    <w:uiPriority w:val="99"/>
    <w:semiHidden/>
    <w:unhideWhenUsed/>
    <w:rsid w:val="00643C5A"/>
    <w:rPr>
      <w:szCs w:val="20"/>
    </w:rPr>
  </w:style>
  <w:style w:type="character" w:customStyle="1" w:styleId="CommentTextChar">
    <w:name w:val="Comment Text Char"/>
    <w:basedOn w:val="DefaultParagraphFont"/>
    <w:link w:val="CommentText"/>
    <w:uiPriority w:val="99"/>
    <w:semiHidden/>
    <w:rsid w:val="00643C5A"/>
    <w:rPr>
      <w:rFonts w:ascii="Calibri" w:hAnsi="Calibri" w:cs="Calibri"/>
      <w:szCs w:val="20"/>
    </w:rPr>
  </w:style>
  <w:style w:type="paragraph" w:styleId="CommentSubject">
    <w:name w:val="annotation subject"/>
    <w:basedOn w:val="CommentText"/>
    <w:next w:val="CommentText"/>
    <w:link w:val="CommentSubjectChar"/>
    <w:uiPriority w:val="99"/>
    <w:semiHidden/>
    <w:unhideWhenUsed/>
    <w:rsid w:val="00643C5A"/>
    <w:rPr>
      <w:b/>
      <w:bCs/>
    </w:rPr>
  </w:style>
  <w:style w:type="character" w:customStyle="1" w:styleId="CommentSubjectChar">
    <w:name w:val="Comment Subject Char"/>
    <w:basedOn w:val="CommentTextChar"/>
    <w:link w:val="CommentSubject"/>
    <w:uiPriority w:val="99"/>
    <w:semiHidden/>
    <w:rsid w:val="00643C5A"/>
    <w:rPr>
      <w:rFonts w:ascii="Calibri" w:hAnsi="Calibri" w:cs="Calibri"/>
      <w:b/>
      <w:bCs/>
      <w:szCs w:val="20"/>
    </w:rPr>
  </w:style>
  <w:style w:type="paragraph" w:styleId="DocumentMap">
    <w:name w:val="Document Map"/>
    <w:basedOn w:val="Normal"/>
    <w:link w:val="DocumentMapChar"/>
    <w:uiPriority w:val="99"/>
    <w:semiHidden/>
    <w:unhideWhenUsed/>
    <w:rsid w:val="00643C5A"/>
    <w:rPr>
      <w:rFonts w:ascii="Segoe UI" w:hAnsi="Segoe UI" w:cs="Segoe UI"/>
      <w:szCs w:val="16"/>
    </w:rPr>
  </w:style>
  <w:style w:type="character" w:customStyle="1" w:styleId="DocumentMapChar">
    <w:name w:val="Document Map Char"/>
    <w:basedOn w:val="DefaultParagraphFont"/>
    <w:link w:val="DocumentMap"/>
    <w:uiPriority w:val="99"/>
    <w:semiHidden/>
    <w:rsid w:val="00643C5A"/>
    <w:rPr>
      <w:rFonts w:ascii="Segoe UI" w:hAnsi="Segoe UI" w:cs="Segoe UI"/>
      <w:szCs w:val="16"/>
    </w:rPr>
  </w:style>
  <w:style w:type="paragraph" w:styleId="EndnoteText">
    <w:name w:val="endnote text"/>
    <w:basedOn w:val="Normal"/>
    <w:link w:val="EndnoteTextChar"/>
    <w:uiPriority w:val="99"/>
    <w:semiHidden/>
    <w:unhideWhenUsed/>
    <w:rsid w:val="00643C5A"/>
    <w:rPr>
      <w:szCs w:val="20"/>
    </w:rPr>
  </w:style>
  <w:style w:type="character" w:customStyle="1" w:styleId="EndnoteTextChar">
    <w:name w:val="Endnote Text Char"/>
    <w:basedOn w:val="DefaultParagraphFont"/>
    <w:link w:val="EndnoteText"/>
    <w:uiPriority w:val="99"/>
    <w:semiHidden/>
    <w:rsid w:val="00643C5A"/>
    <w:rPr>
      <w:rFonts w:ascii="Calibri" w:hAnsi="Calibri" w:cs="Calibri"/>
      <w:szCs w:val="20"/>
    </w:rPr>
  </w:style>
  <w:style w:type="paragraph" w:styleId="EnvelopeReturn">
    <w:name w:val="envelope return"/>
    <w:basedOn w:val="Normal"/>
    <w:uiPriority w:val="99"/>
    <w:semiHidden/>
    <w:unhideWhenUsed/>
    <w:rsid w:val="00643C5A"/>
    <w:rPr>
      <w:rFonts w:ascii="Calibri Light" w:eastAsiaTheme="majorEastAsia" w:hAnsi="Calibri Light" w:cs="Calibri Light"/>
      <w:szCs w:val="20"/>
    </w:rPr>
  </w:style>
  <w:style w:type="paragraph" w:styleId="FootnoteText">
    <w:name w:val="footnote text"/>
    <w:basedOn w:val="Normal"/>
    <w:link w:val="FootnoteTextChar"/>
    <w:uiPriority w:val="99"/>
    <w:semiHidden/>
    <w:unhideWhenUsed/>
    <w:rsid w:val="00643C5A"/>
    <w:rPr>
      <w:szCs w:val="20"/>
    </w:rPr>
  </w:style>
  <w:style w:type="character" w:customStyle="1" w:styleId="FootnoteTextChar">
    <w:name w:val="Footnote Text Char"/>
    <w:basedOn w:val="DefaultParagraphFont"/>
    <w:link w:val="FootnoteText"/>
    <w:uiPriority w:val="99"/>
    <w:semiHidden/>
    <w:rsid w:val="00643C5A"/>
    <w:rPr>
      <w:rFonts w:ascii="Calibri" w:hAnsi="Calibri" w:cs="Calibri"/>
      <w:szCs w:val="20"/>
    </w:rPr>
  </w:style>
  <w:style w:type="character" w:styleId="HTMLCode">
    <w:name w:val="HTML Code"/>
    <w:basedOn w:val="DefaultParagraphFont"/>
    <w:uiPriority w:val="99"/>
    <w:semiHidden/>
    <w:unhideWhenUsed/>
    <w:rsid w:val="00643C5A"/>
    <w:rPr>
      <w:rFonts w:ascii="Consolas" w:hAnsi="Consolas" w:cs="Calibri"/>
      <w:sz w:val="22"/>
      <w:szCs w:val="20"/>
    </w:rPr>
  </w:style>
  <w:style w:type="character" w:styleId="HTMLKeyboard">
    <w:name w:val="HTML Keyboard"/>
    <w:basedOn w:val="DefaultParagraphFont"/>
    <w:uiPriority w:val="99"/>
    <w:semiHidden/>
    <w:unhideWhenUsed/>
    <w:rsid w:val="00643C5A"/>
    <w:rPr>
      <w:rFonts w:ascii="Consolas" w:hAnsi="Consolas" w:cs="Calibri"/>
      <w:sz w:val="22"/>
      <w:szCs w:val="20"/>
    </w:rPr>
  </w:style>
  <w:style w:type="paragraph" w:styleId="HTMLPreformatted">
    <w:name w:val="HTML Preformatted"/>
    <w:basedOn w:val="Normal"/>
    <w:link w:val="HTMLPreformattedChar"/>
    <w:uiPriority w:val="99"/>
    <w:semiHidden/>
    <w:unhideWhenUsed/>
    <w:rsid w:val="00643C5A"/>
    <w:rPr>
      <w:rFonts w:ascii="Consolas" w:hAnsi="Consolas"/>
      <w:szCs w:val="20"/>
    </w:rPr>
  </w:style>
  <w:style w:type="character" w:customStyle="1" w:styleId="HTMLPreformattedChar">
    <w:name w:val="HTML Preformatted Char"/>
    <w:basedOn w:val="DefaultParagraphFont"/>
    <w:link w:val="HTMLPreformatted"/>
    <w:uiPriority w:val="99"/>
    <w:semiHidden/>
    <w:rsid w:val="00643C5A"/>
    <w:rPr>
      <w:rFonts w:ascii="Consolas" w:hAnsi="Consolas" w:cs="Calibri"/>
      <w:szCs w:val="20"/>
    </w:rPr>
  </w:style>
  <w:style w:type="character" w:styleId="HTMLTypewriter">
    <w:name w:val="HTML Typewriter"/>
    <w:basedOn w:val="DefaultParagraphFont"/>
    <w:uiPriority w:val="99"/>
    <w:semiHidden/>
    <w:unhideWhenUsed/>
    <w:rsid w:val="00643C5A"/>
    <w:rPr>
      <w:rFonts w:ascii="Consolas" w:hAnsi="Consolas" w:cs="Calibri"/>
      <w:sz w:val="22"/>
      <w:szCs w:val="20"/>
    </w:rPr>
  </w:style>
  <w:style w:type="paragraph" w:styleId="MacroText">
    <w:name w:val="macro"/>
    <w:link w:val="MacroTextChar"/>
    <w:uiPriority w:val="99"/>
    <w:semiHidden/>
    <w:unhideWhenUsed/>
    <w:rsid w:val="00643C5A"/>
    <w:pPr>
      <w:tabs>
        <w:tab w:val="left" w:pos="480"/>
        <w:tab w:val="left" w:pos="960"/>
        <w:tab w:val="left" w:pos="1440"/>
        <w:tab w:val="left" w:pos="1920"/>
        <w:tab w:val="left" w:pos="2400"/>
        <w:tab w:val="left" w:pos="2880"/>
        <w:tab w:val="left" w:pos="3360"/>
        <w:tab w:val="left" w:pos="3840"/>
        <w:tab w:val="left" w:pos="4320"/>
      </w:tabs>
    </w:pPr>
    <w:rPr>
      <w:rFonts w:ascii="Consolas" w:hAnsi="Consolas" w:cs="Calibri"/>
      <w:szCs w:val="20"/>
    </w:rPr>
  </w:style>
  <w:style w:type="character" w:customStyle="1" w:styleId="MacroTextChar">
    <w:name w:val="Macro Text Char"/>
    <w:basedOn w:val="DefaultParagraphFont"/>
    <w:link w:val="MacroText"/>
    <w:uiPriority w:val="99"/>
    <w:semiHidden/>
    <w:rsid w:val="00643C5A"/>
    <w:rPr>
      <w:rFonts w:ascii="Consolas" w:hAnsi="Consolas" w:cs="Calibri"/>
      <w:szCs w:val="20"/>
    </w:rPr>
  </w:style>
  <w:style w:type="paragraph" w:styleId="PlainText">
    <w:name w:val="Plain Text"/>
    <w:basedOn w:val="Normal"/>
    <w:link w:val="PlainTextChar"/>
    <w:uiPriority w:val="99"/>
    <w:semiHidden/>
    <w:unhideWhenUsed/>
    <w:rsid w:val="00643C5A"/>
    <w:rPr>
      <w:rFonts w:ascii="Consolas" w:hAnsi="Consolas"/>
      <w:szCs w:val="21"/>
    </w:rPr>
  </w:style>
  <w:style w:type="character" w:customStyle="1" w:styleId="PlainTextChar">
    <w:name w:val="Plain Text Char"/>
    <w:basedOn w:val="DefaultParagraphFont"/>
    <w:link w:val="PlainText"/>
    <w:uiPriority w:val="99"/>
    <w:semiHidden/>
    <w:rsid w:val="00643C5A"/>
    <w:rPr>
      <w:rFonts w:ascii="Consolas" w:hAnsi="Consolas" w:cs="Calibri"/>
      <w:szCs w:val="21"/>
    </w:rPr>
  </w:style>
  <w:style w:type="character" w:styleId="PlaceholderText">
    <w:name w:val="Placeholder Text"/>
    <w:basedOn w:val="DefaultParagraphFont"/>
    <w:uiPriority w:val="99"/>
    <w:semiHidden/>
    <w:rsid w:val="00643C5A"/>
    <w:rPr>
      <w:rFonts w:ascii="Calibri" w:hAnsi="Calibri" w:cs="Calibri"/>
      <w:color w:val="3B3838" w:themeColor="background2" w:themeShade="40"/>
    </w:rPr>
  </w:style>
  <w:style w:type="paragraph" w:styleId="Header">
    <w:name w:val="header"/>
    <w:basedOn w:val="Normal"/>
    <w:link w:val="HeaderChar"/>
    <w:uiPriority w:val="99"/>
    <w:unhideWhenUsed/>
    <w:rsid w:val="00643C5A"/>
  </w:style>
  <w:style w:type="character" w:customStyle="1" w:styleId="HeaderChar">
    <w:name w:val="Header Char"/>
    <w:basedOn w:val="DefaultParagraphFont"/>
    <w:link w:val="Header"/>
    <w:uiPriority w:val="99"/>
    <w:rsid w:val="00643C5A"/>
    <w:rPr>
      <w:rFonts w:ascii="Calibri" w:hAnsi="Calibri" w:cs="Calibri"/>
    </w:rPr>
  </w:style>
  <w:style w:type="paragraph" w:styleId="Footer">
    <w:name w:val="footer"/>
    <w:basedOn w:val="Normal"/>
    <w:link w:val="FooterChar"/>
    <w:uiPriority w:val="99"/>
    <w:unhideWhenUsed/>
    <w:rsid w:val="00643C5A"/>
  </w:style>
  <w:style w:type="character" w:customStyle="1" w:styleId="FooterChar">
    <w:name w:val="Footer Char"/>
    <w:basedOn w:val="DefaultParagraphFont"/>
    <w:link w:val="Footer"/>
    <w:uiPriority w:val="99"/>
    <w:rsid w:val="00643C5A"/>
    <w:rPr>
      <w:rFonts w:ascii="Calibri" w:hAnsi="Calibri" w:cs="Calibri"/>
    </w:rPr>
  </w:style>
  <w:style w:type="paragraph" w:styleId="TOC9">
    <w:name w:val="toc 9"/>
    <w:basedOn w:val="Normal"/>
    <w:next w:val="Normal"/>
    <w:autoRedefine/>
    <w:uiPriority w:val="39"/>
    <w:semiHidden/>
    <w:unhideWhenUsed/>
    <w:rsid w:val="00643C5A"/>
    <w:pPr>
      <w:spacing w:after="120"/>
      <w:ind w:left="1757"/>
    </w:pPr>
  </w:style>
  <w:style w:type="character" w:customStyle="1" w:styleId="Mention1">
    <w:name w:val="Mention1"/>
    <w:basedOn w:val="DefaultParagraphFont"/>
    <w:uiPriority w:val="99"/>
    <w:semiHidden/>
    <w:unhideWhenUsed/>
    <w:rsid w:val="00643C5A"/>
    <w:rPr>
      <w:rFonts w:ascii="Calibri" w:hAnsi="Calibri" w:cs="Calibri"/>
      <w:color w:val="2B579A"/>
      <w:shd w:val="clear" w:color="auto" w:fill="E1DFDD"/>
    </w:rPr>
  </w:style>
  <w:style w:type="numbering" w:styleId="111111">
    <w:name w:val="Outline List 2"/>
    <w:basedOn w:val="NoList"/>
    <w:uiPriority w:val="99"/>
    <w:semiHidden/>
    <w:unhideWhenUsed/>
    <w:rsid w:val="00643C5A"/>
    <w:pPr>
      <w:numPr>
        <w:numId w:val="24"/>
      </w:numPr>
    </w:pPr>
  </w:style>
  <w:style w:type="numbering" w:styleId="1ai">
    <w:name w:val="Outline List 1"/>
    <w:basedOn w:val="NoList"/>
    <w:uiPriority w:val="99"/>
    <w:semiHidden/>
    <w:unhideWhenUsed/>
    <w:rsid w:val="00643C5A"/>
    <w:pPr>
      <w:numPr>
        <w:numId w:val="25"/>
      </w:numPr>
    </w:pPr>
  </w:style>
  <w:style w:type="character" w:styleId="HTMLVariable">
    <w:name w:val="HTML Variable"/>
    <w:basedOn w:val="DefaultParagraphFont"/>
    <w:uiPriority w:val="99"/>
    <w:semiHidden/>
    <w:unhideWhenUsed/>
    <w:rsid w:val="00643C5A"/>
    <w:rPr>
      <w:rFonts w:ascii="Calibri" w:hAnsi="Calibri" w:cs="Calibri"/>
      <w:i/>
      <w:iCs/>
    </w:rPr>
  </w:style>
  <w:style w:type="paragraph" w:styleId="HTMLAddress">
    <w:name w:val="HTML Address"/>
    <w:basedOn w:val="Normal"/>
    <w:link w:val="HTMLAddressChar"/>
    <w:uiPriority w:val="99"/>
    <w:semiHidden/>
    <w:unhideWhenUsed/>
    <w:rsid w:val="00643C5A"/>
    <w:rPr>
      <w:i/>
      <w:iCs/>
    </w:rPr>
  </w:style>
  <w:style w:type="character" w:customStyle="1" w:styleId="HTMLAddressChar">
    <w:name w:val="HTML Address Char"/>
    <w:basedOn w:val="DefaultParagraphFont"/>
    <w:link w:val="HTMLAddress"/>
    <w:uiPriority w:val="99"/>
    <w:semiHidden/>
    <w:rsid w:val="00643C5A"/>
    <w:rPr>
      <w:rFonts w:ascii="Calibri" w:hAnsi="Calibri" w:cs="Calibri"/>
      <w:i/>
      <w:iCs/>
    </w:rPr>
  </w:style>
  <w:style w:type="character" w:styleId="HTMLDefinition">
    <w:name w:val="HTML Definition"/>
    <w:basedOn w:val="DefaultParagraphFont"/>
    <w:uiPriority w:val="99"/>
    <w:semiHidden/>
    <w:unhideWhenUsed/>
    <w:rsid w:val="00643C5A"/>
    <w:rPr>
      <w:rFonts w:ascii="Calibri" w:hAnsi="Calibri" w:cs="Calibri"/>
      <w:i/>
      <w:iCs/>
    </w:rPr>
  </w:style>
  <w:style w:type="character" w:styleId="HTMLCite">
    <w:name w:val="HTML Cite"/>
    <w:basedOn w:val="DefaultParagraphFont"/>
    <w:uiPriority w:val="99"/>
    <w:semiHidden/>
    <w:unhideWhenUsed/>
    <w:rsid w:val="00643C5A"/>
    <w:rPr>
      <w:rFonts w:ascii="Calibri" w:hAnsi="Calibri" w:cs="Calibri"/>
      <w:i/>
      <w:iCs/>
    </w:rPr>
  </w:style>
  <w:style w:type="character" w:styleId="HTMLSample">
    <w:name w:val="HTML Sample"/>
    <w:basedOn w:val="DefaultParagraphFont"/>
    <w:uiPriority w:val="99"/>
    <w:semiHidden/>
    <w:unhideWhenUsed/>
    <w:rsid w:val="00643C5A"/>
    <w:rPr>
      <w:rFonts w:ascii="Consolas" w:hAnsi="Consolas" w:cs="Calibri"/>
      <w:sz w:val="24"/>
      <w:szCs w:val="24"/>
    </w:rPr>
  </w:style>
  <w:style w:type="character" w:styleId="HTMLAcronym">
    <w:name w:val="HTML Acronym"/>
    <w:basedOn w:val="DefaultParagraphFont"/>
    <w:uiPriority w:val="99"/>
    <w:semiHidden/>
    <w:unhideWhenUsed/>
    <w:rsid w:val="00643C5A"/>
    <w:rPr>
      <w:rFonts w:ascii="Calibri" w:hAnsi="Calibri" w:cs="Calibri"/>
    </w:rPr>
  </w:style>
  <w:style w:type="paragraph" w:styleId="TOC1">
    <w:name w:val="toc 1"/>
    <w:basedOn w:val="Normal"/>
    <w:next w:val="Normal"/>
    <w:autoRedefine/>
    <w:uiPriority w:val="39"/>
    <w:semiHidden/>
    <w:unhideWhenUsed/>
    <w:rsid w:val="00643C5A"/>
    <w:pPr>
      <w:spacing w:after="100"/>
    </w:pPr>
  </w:style>
  <w:style w:type="paragraph" w:styleId="TOC2">
    <w:name w:val="toc 2"/>
    <w:basedOn w:val="Normal"/>
    <w:next w:val="Normal"/>
    <w:autoRedefine/>
    <w:uiPriority w:val="39"/>
    <w:semiHidden/>
    <w:unhideWhenUsed/>
    <w:rsid w:val="00643C5A"/>
    <w:pPr>
      <w:spacing w:after="100"/>
      <w:ind w:left="220"/>
    </w:pPr>
  </w:style>
  <w:style w:type="paragraph" w:styleId="TOC3">
    <w:name w:val="toc 3"/>
    <w:basedOn w:val="Normal"/>
    <w:next w:val="Normal"/>
    <w:autoRedefine/>
    <w:uiPriority w:val="39"/>
    <w:semiHidden/>
    <w:unhideWhenUsed/>
    <w:rsid w:val="00643C5A"/>
    <w:pPr>
      <w:spacing w:after="100"/>
      <w:ind w:left="440"/>
    </w:pPr>
  </w:style>
  <w:style w:type="paragraph" w:styleId="TOC4">
    <w:name w:val="toc 4"/>
    <w:basedOn w:val="Normal"/>
    <w:next w:val="Normal"/>
    <w:autoRedefine/>
    <w:uiPriority w:val="39"/>
    <w:semiHidden/>
    <w:unhideWhenUsed/>
    <w:rsid w:val="00643C5A"/>
    <w:pPr>
      <w:spacing w:after="100"/>
      <w:ind w:left="660"/>
    </w:pPr>
  </w:style>
  <w:style w:type="paragraph" w:styleId="TOC5">
    <w:name w:val="toc 5"/>
    <w:basedOn w:val="Normal"/>
    <w:next w:val="Normal"/>
    <w:autoRedefine/>
    <w:uiPriority w:val="39"/>
    <w:semiHidden/>
    <w:unhideWhenUsed/>
    <w:rsid w:val="00643C5A"/>
    <w:pPr>
      <w:spacing w:after="100"/>
      <w:ind w:left="880"/>
    </w:pPr>
  </w:style>
  <w:style w:type="paragraph" w:styleId="TOC6">
    <w:name w:val="toc 6"/>
    <w:basedOn w:val="Normal"/>
    <w:next w:val="Normal"/>
    <w:autoRedefine/>
    <w:uiPriority w:val="39"/>
    <w:semiHidden/>
    <w:unhideWhenUsed/>
    <w:rsid w:val="00643C5A"/>
    <w:pPr>
      <w:spacing w:after="100"/>
      <w:ind w:left="1100"/>
    </w:pPr>
  </w:style>
  <w:style w:type="paragraph" w:styleId="TOC7">
    <w:name w:val="toc 7"/>
    <w:basedOn w:val="Normal"/>
    <w:next w:val="Normal"/>
    <w:autoRedefine/>
    <w:uiPriority w:val="39"/>
    <w:semiHidden/>
    <w:unhideWhenUsed/>
    <w:rsid w:val="00643C5A"/>
    <w:pPr>
      <w:spacing w:after="100"/>
      <w:ind w:left="1320"/>
    </w:pPr>
  </w:style>
  <w:style w:type="paragraph" w:styleId="TOC8">
    <w:name w:val="toc 8"/>
    <w:basedOn w:val="Normal"/>
    <w:next w:val="Normal"/>
    <w:autoRedefine/>
    <w:uiPriority w:val="39"/>
    <w:semiHidden/>
    <w:unhideWhenUsed/>
    <w:rsid w:val="00643C5A"/>
    <w:pPr>
      <w:spacing w:after="100"/>
      <w:ind w:left="1540"/>
    </w:pPr>
  </w:style>
  <w:style w:type="paragraph" w:styleId="TOCHeading">
    <w:name w:val="TOC Heading"/>
    <w:basedOn w:val="Heading1"/>
    <w:next w:val="Normal"/>
    <w:uiPriority w:val="39"/>
    <w:semiHidden/>
    <w:unhideWhenUsed/>
    <w:qFormat/>
    <w:rsid w:val="00643C5A"/>
    <w:pPr>
      <w:outlineLvl w:val="9"/>
    </w:pPr>
    <w:rPr>
      <w:color w:val="2E74B5" w:themeColor="accent1" w:themeShade="BF"/>
    </w:rPr>
  </w:style>
  <w:style w:type="table" w:styleId="TableProfessional">
    <w:name w:val="Table Professional"/>
    <w:basedOn w:val="TableNormal"/>
    <w:uiPriority w:val="99"/>
    <w:semiHidden/>
    <w:unhideWhenUsed/>
    <w:rsid w:val="00643C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643C5A"/>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43C5A"/>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643C5A"/>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643C5A"/>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643C5A"/>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643C5A"/>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643C5A"/>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43C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43C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43C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43C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43C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43C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43C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43C5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643C5A"/>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43C5A"/>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643C5A"/>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643C5A"/>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643C5A"/>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643C5A"/>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643C5A"/>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43C5A"/>
    <w:rPr>
      <w:rFonts w:ascii="Calibri Light" w:eastAsiaTheme="majorEastAsia" w:hAnsi="Calibri Light" w:cs="Calibri Light"/>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643C5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Bibliography">
    <w:name w:val="Bibliography"/>
    <w:basedOn w:val="Normal"/>
    <w:next w:val="Normal"/>
    <w:uiPriority w:val="37"/>
    <w:semiHidden/>
    <w:unhideWhenUsed/>
    <w:rsid w:val="00643C5A"/>
  </w:style>
  <w:style w:type="character" w:customStyle="1" w:styleId="Hashtag1">
    <w:name w:val="Hashtag1"/>
    <w:basedOn w:val="DefaultParagraphFont"/>
    <w:uiPriority w:val="99"/>
    <w:semiHidden/>
    <w:unhideWhenUsed/>
    <w:rsid w:val="00643C5A"/>
    <w:rPr>
      <w:rFonts w:ascii="Calibri" w:hAnsi="Calibri" w:cs="Calibri"/>
      <w:color w:val="2B579A"/>
      <w:shd w:val="clear" w:color="auto" w:fill="E1DFDD"/>
    </w:rPr>
  </w:style>
  <w:style w:type="paragraph" w:styleId="MessageHeader">
    <w:name w:val="Message Header"/>
    <w:basedOn w:val="Normal"/>
    <w:link w:val="MessageHeaderChar"/>
    <w:uiPriority w:val="99"/>
    <w:semiHidden/>
    <w:unhideWhenUsed/>
    <w:rsid w:val="00643C5A"/>
    <w:pPr>
      <w:pBdr>
        <w:top w:val="single" w:sz="6" w:space="1" w:color="auto"/>
        <w:left w:val="single" w:sz="6" w:space="1" w:color="auto"/>
        <w:bottom w:val="single" w:sz="6" w:space="1" w:color="auto"/>
        <w:right w:val="single" w:sz="6" w:space="1" w:color="auto"/>
      </w:pBdr>
      <w:shd w:val="pct20" w:color="auto" w:fill="auto"/>
      <w:ind w:left="1080" w:hanging="1080"/>
    </w:pPr>
    <w:rPr>
      <w:rFonts w:ascii="Calibri Light" w:eastAsiaTheme="majorEastAsia" w:hAnsi="Calibri Light" w:cs="Calibri Light"/>
      <w:sz w:val="24"/>
      <w:szCs w:val="24"/>
    </w:rPr>
  </w:style>
  <w:style w:type="character" w:customStyle="1" w:styleId="MessageHeaderChar">
    <w:name w:val="Message Header Char"/>
    <w:basedOn w:val="DefaultParagraphFont"/>
    <w:link w:val="MessageHeader"/>
    <w:uiPriority w:val="99"/>
    <w:semiHidden/>
    <w:rsid w:val="00643C5A"/>
    <w:rPr>
      <w:rFonts w:ascii="Calibri Light" w:eastAsiaTheme="majorEastAsia" w:hAnsi="Calibri Light" w:cs="Calibri Light"/>
      <w:sz w:val="24"/>
      <w:szCs w:val="24"/>
      <w:shd w:val="pct20" w:color="auto" w:fill="auto"/>
    </w:rPr>
  </w:style>
  <w:style w:type="table" w:styleId="TableElegant">
    <w:name w:val="Table Elegant"/>
    <w:basedOn w:val="TableNormal"/>
    <w:uiPriority w:val="99"/>
    <w:semiHidden/>
    <w:unhideWhenUsed/>
    <w:rsid w:val="00643C5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643C5A"/>
    <w:pPr>
      <w:ind w:left="360" w:hanging="360"/>
      <w:contextualSpacing/>
    </w:pPr>
  </w:style>
  <w:style w:type="paragraph" w:styleId="List2">
    <w:name w:val="List 2"/>
    <w:basedOn w:val="Normal"/>
    <w:uiPriority w:val="99"/>
    <w:semiHidden/>
    <w:unhideWhenUsed/>
    <w:rsid w:val="00643C5A"/>
    <w:pPr>
      <w:ind w:left="720" w:hanging="360"/>
      <w:contextualSpacing/>
    </w:pPr>
  </w:style>
  <w:style w:type="paragraph" w:styleId="List3">
    <w:name w:val="List 3"/>
    <w:basedOn w:val="Normal"/>
    <w:uiPriority w:val="99"/>
    <w:semiHidden/>
    <w:unhideWhenUsed/>
    <w:rsid w:val="00643C5A"/>
    <w:pPr>
      <w:ind w:left="1080" w:hanging="360"/>
      <w:contextualSpacing/>
    </w:pPr>
  </w:style>
  <w:style w:type="paragraph" w:styleId="List4">
    <w:name w:val="List 4"/>
    <w:basedOn w:val="Normal"/>
    <w:uiPriority w:val="99"/>
    <w:semiHidden/>
    <w:unhideWhenUsed/>
    <w:rsid w:val="00643C5A"/>
    <w:pPr>
      <w:ind w:left="1440" w:hanging="360"/>
      <w:contextualSpacing/>
    </w:pPr>
  </w:style>
  <w:style w:type="paragraph" w:styleId="List5">
    <w:name w:val="List 5"/>
    <w:basedOn w:val="Normal"/>
    <w:uiPriority w:val="99"/>
    <w:semiHidden/>
    <w:unhideWhenUsed/>
    <w:rsid w:val="00643C5A"/>
    <w:pPr>
      <w:ind w:left="1800" w:hanging="360"/>
      <w:contextualSpacing/>
    </w:pPr>
  </w:style>
  <w:style w:type="table" w:styleId="TableList1">
    <w:name w:val="Table List 1"/>
    <w:basedOn w:val="TableNormal"/>
    <w:uiPriority w:val="99"/>
    <w:semiHidden/>
    <w:unhideWhenUsed/>
    <w:rsid w:val="00643C5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43C5A"/>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43C5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43C5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43C5A"/>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43C5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43C5A"/>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643C5A"/>
    <w:pPr>
      <w:spacing w:after="120"/>
      <w:ind w:left="360"/>
      <w:contextualSpacing/>
    </w:pPr>
  </w:style>
  <w:style w:type="paragraph" w:styleId="ListContinue2">
    <w:name w:val="List Continue 2"/>
    <w:basedOn w:val="Normal"/>
    <w:uiPriority w:val="99"/>
    <w:semiHidden/>
    <w:unhideWhenUsed/>
    <w:rsid w:val="00643C5A"/>
    <w:pPr>
      <w:spacing w:after="120"/>
      <w:ind w:left="720"/>
      <w:contextualSpacing/>
    </w:pPr>
  </w:style>
  <w:style w:type="paragraph" w:styleId="ListContinue3">
    <w:name w:val="List Continue 3"/>
    <w:basedOn w:val="Normal"/>
    <w:uiPriority w:val="99"/>
    <w:semiHidden/>
    <w:unhideWhenUsed/>
    <w:rsid w:val="00643C5A"/>
    <w:pPr>
      <w:spacing w:after="120"/>
      <w:ind w:left="1080"/>
      <w:contextualSpacing/>
    </w:pPr>
  </w:style>
  <w:style w:type="paragraph" w:styleId="ListContinue4">
    <w:name w:val="List Continue 4"/>
    <w:basedOn w:val="Normal"/>
    <w:uiPriority w:val="99"/>
    <w:semiHidden/>
    <w:unhideWhenUsed/>
    <w:rsid w:val="00643C5A"/>
    <w:pPr>
      <w:spacing w:after="120"/>
      <w:ind w:left="1440"/>
      <w:contextualSpacing/>
    </w:pPr>
  </w:style>
  <w:style w:type="paragraph" w:styleId="ListContinue5">
    <w:name w:val="List Continue 5"/>
    <w:basedOn w:val="Normal"/>
    <w:uiPriority w:val="99"/>
    <w:semiHidden/>
    <w:unhideWhenUsed/>
    <w:rsid w:val="00643C5A"/>
    <w:pPr>
      <w:spacing w:after="120"/>
      <w:ind w:left="1800"/>
      <w:contextualSpacing/>
    </w:pPr>
  </w:style>
  <w:style w:type="paragraph" w:styleId="ListParagraph">
    <w:name w:val="List Paragraph"/>
    <w:basedOn w:val="Normal"/>
    <w:uiPriority w:val="34"/>
    <w:unhideWhenUsed/>
    <w:qFormat/>
    <w:rsid w:val="00643C5A"/>
    <w:pPr>
      <w:ind w:left="720"/>
      <w:contextualSpacing/>
    </w:pPr>
  </w:style>
  <w:style w:type="paragraph" w:styleId="ListNumber">
    <w:name w:val="List Number"/>
    <w:basedOn w:val="Normal"/>
    <w:uiPriority w:val="99"/>
    <w:semiHidden/>
    <w:unhideWhenUsed/>
    <w:rsid w:val="00643C5A"/>
    <w:pPr>
      <w:numPr>
        <w:numId w:val="13"/>
      </w:numPr>
      <w:contextualSpacing/>
    </w:pPr>
  </w:style>
  <w:style w:type="paragraph" w:styleId="ListNumber2">
    <w:name w:val="List Number 2"/>
    <w:basedOn w:val="Normal"/>
    <w:uiPriority w:val="99"/>
    <w:semiHidden/>
    <w:unhideWhenUsed/>
    <w:rsid w:val="00643C5A"/>
    <w:pPr>
      <w:numPr>
        <w:numId w:val="14"/>
      </w:numPr>
      <w:contextualSpacing/>
    </w:pPr>
  </w:style>
  <w:style w:type="paragraph" w:styleId="ListNumber3">
    <w:name w:val="List Number 3"/>
    <w:basedOn w:val="Normal"/>
    <w:uiPriority w:val="99"/>
    <w:semiHidden/>
    <w:unhideWhenUsed/>
    <w:rsid w:val="00643C5A"/>
    <w:pPr>
      <w:numPr>
        <w:numId w:val="15"/>
      </w:numPr>
      <w:contextualSpacing/>
    </w:pPr>
  </w:style>
  <w:style w:type="paragraph" w:styleId="ListNumber4">
    <w:name w:val="List Number 4"/>
    <w:basedOn w:val="Normal"/>
    <w:uiPriority w:val="99"/>
    <w:semiHidden/>
    <w:unhideWhenUsed/>
    <w:rsid w:val="00643C5A"/>
    <w:pPr>
      <w:numPr>
        <w:numId w:val="16"/>
      </w:numPr>
      <w:contextualSpacing/>
    </w:pPr>
  </w:style>
  <w:style w:type="paragraph" w:styleId="ListNumber5">
    <w:name w:val="List Number 5"/>
    <w:basedOn w:val="Normal"/>
    <w:uiPriority w:val="99"/>
    <w:semiHidden/>
    <w:unhideWhenUsed/>
    <w:rsid w:val="00643C5A"/>
    <w:pPr>
      <w:numPr>
        <w:numId w:val="17"/>
      </w:numPr>
      <w:contextualSpacing/>
    </w:pPr>
  </w:style>
  <w:style w:type="paragraph" w:styleId="ListBullet">
    <w:name w:val="List Bullet"/>
    <w:basedOn w:val="Normal"/>
    <w:uiPriority w:val="99"/>
    <w:semiHidden/>
    <w:unhideWhenUsed/>
    <w:rsid w:val="00643C5A"/>
    <w:pPr>
      <w:numPr>
        <w:numId w:val="8"/>
      </w:numPr>
      <w:contextualSpacing/>
    </w:pPr>
  </w:style>
  <w:style w:type="paragraph" w:styleId="ListBullet2">
    <w:name w:val="List Bullet 2"/>
    <w:basedOn w:val="Normal"/>
    <w:uiPriority w:val="99"/>
    <w:semiHidden/>
    <w:unhideWhenUsed/>
    <w:rsid w:val="00643C5A"/>
    <w:pPr>
      <w:numPr>
        <w:numId w:val="9"/>
      </w:numPr>
      <w:contextualSpacing/>
    </w:pPr>
  </w:style>
  <w:style w:type="paragraph" w:styleId="ListBullet3">
    <w:name w:val="List Bullet 3"/>
    <w:basedOn w:val="Normal"/>
    <w:uiPriority w:val="99"/>
    <w:semiHidden/>
    <w:unhideWhenUsed/>
    <w:rsid w:val="00643C5A"/>
    <w:pPr>
      <w:numPr>
        <w:numId w:val="10"/>
      </w:numPr>
      <w:contextualSpacing/>
    </w:pPr>
  </w:style>
  <w:style w:type="paragraph" w:styleId="ListBullet4">
    <w:name w:val="List Bullet 4"/>
    <w:basedOn w:val="Normal"/>
    <w:uiPriority w:val="99"/>
    <w:semiHidden/>
    <w:unhideWhenUsed/>
    <w:rsid w:val="00643C5A"/>
    <w:pPr>
      <w:numPr>
        <w:numId w:val="11"/>
      </w:numPr>
      <w:contextualSpacing/>
    </w:pPr>
  </w:style>
  <w:style w:type="paragraph" w:styleId="ListBullet5">
    <w:name w:val="List Bullet 5"/>
    <w:basedOn w:val="Normal"/>
    <w:uiPriority w:val="99"/>
    <w:semiHidden/>
    <w:unhideWhenUsed/>
    <w:rsid w:val="00643C5A"/>
    <w:pPr>
      <w:numPr>
        <w:numId w:val="12"/>
      </w:numPr>
      <w:contextualSpacing/>
    </w:pPr>
  </w:style>
  <w:style w:type="table" w:styleId="TableClassic1">
    <w:name w:val="Table Classic 1"/>
    <w:basedOn w:val="TableNormal"/>
    <w:uiPriority w:val="99"/>
    <w:semiHidden/>
    <w:unhideWhenUsed/>
    <w:rsid w:val="00643C5A"/>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43C5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43C5A"/>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43C5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semiHidden/>
    <w:unhideWhenUsed/>
    <w:rsid w:val="00643C5A"/>
  </w:style>
  <w:style w:type="character" w:styleId="EndnoteReference">
    <w:name w:val="endnote reference"/>
    <w:basedOn w:val="DefaultParagraphFont"/>
    <w:uiPriority w:val="99"/>
    <w:semiHidden/>
    <w:unhideWhenUsed/>
    <w:rsid w:val="00643C5A"/>
    <w:rPr>
      <w:rFonts w:ascii="Calibri" w:hAnsi="Calibri" w:cs="Calibri"/>
      <w:vertAlign w:val="superscript"/>
    </w:rPr>
  </w:style>
  <w:style w:type="paragraph" w:styleId="TableofAuthorities">
    <w:name w:val="table of authorities"/>
    <w:basedOn w:val="Normal"/>
    <w:next w:val="Normal"/>
    <w:uiPriority w:val="99"/>
    <w:semiHidden/>
    <w:unhideWhenUsed/>
    <w:rsid w:val="00643C5A"/>
    <w:pPr>
      <w:ind w:left="220" w:hanging="220"/>
    </w:pPr>
  </w:style>
  <w:style w:type="paragraph" w:styleId="TOAHeading">
    <w:name w:val="toa heading"/>
    <w:basedOn w:val="Normal"/>
    <w:next w:val="Normal"/>
    <w:uiPriority w:val="99"/>
    <w:semiHidden/>
    <w:unhideWhenUsed/>
    <w:rsid w:val="00643C5A"/>
    <w:pPr>
      <w:spacing w:before="120"/>
    </w:pPr>
    <w:rPr>
      <w:rFonts w:ascii="Calibri Light" w:eastAsiaTheme="majorEastAsia" w:hAnsi="Calibri Light" w:cs="Calibri Light"/>
      <w:b/>
      <w:bCs/>
      <w:sz w:val="24"/>
      <w:szCs w:val="24"/>
    </w:rPr>
  </w:style>
  <w:style w:type="table" w:styleId="ColorfulList">
    <w:name w:val="Colorful List"/>
    <w:basedOn w:val="TableNormal"/>
    <w:uiPriority w:val="72"/>
    <w:semiHidden/>
    <w:unhideWhenUsed/>
    <w:rsid w:val="00643C5A"/>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43C5A"/>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643C5A"/>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643C5A"/>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643C5A"/>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643C5A"/>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rsid w:val="00643C5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TableColorful1">
    <w:name w:val="Table Colorful 1"/>
    <w:basedOn w:val="TableNormal"/>
    <w:uiPriority w:val="99"/>
    <w:semiHidden/>
    <w:unhideWhenUsed/>
    <w:rsid w:val="00643C5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43C5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43C5A"/>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643C5A"/>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43C5A"/>
    <w:rPr>
      <w:color w:val="000000" w:themeColor="text1"/>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43C5A"/>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43C5A"/>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643C5A"/>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43C5A"/>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43C5A"/>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643C5A"/>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rsid w:val="00643C5A"/>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EnvelopeAddress">
    <w:name w:val="envelope address"/>
    <w:basedOn w:val="Normal"/>
    <w:uiPriority w:val="99"/>
    <w:semiHidden/>
    <w:unhideWhenUsed/>
    <w:rsid w:val="00643C5A"/>
    <w:pPr>
      <w:framePr w:w="7920" w:h="1980" w:hRule="exact" w:hSpace="180" w:wrap="auto" w:hAnchor="page" w:xAlign="center" w:yAlign="bottom"/>
      <w:ind w:left="2880"/>
    </w:pPr>
    <w:rPr>
      <w:rFonts w:ascii="Calibri Light" w:eastAsiaTheme="majorEastAsia" w:hAnsi="Calibri Light" w:cs="Calibri Light"/>
      <w:sz w:val="24"/>
      <w:szCs w:val="24"/>
    </w:rPr>
  </w:style>
  <w:style w:type="numbering" w:styleId="ArticleSection">
    <w:name w:val="Outline List 3"/>
    <w:basedOn w:val="NoList"/>
    <w:uiPriority w:val="99"/>
    <w:semiHidden/>
    <w:unhideWhenUsed/>
    <w:rsid w:val="00643C5A"/>
    <w:pPr>
      <w:numPr>
        <w:numId w:val="26"/>
      </w:numPr>
    </w:pPr>
  </w:style>
  <w:style w:type="table" w:styleId="PlainTable1">
    <w:name w:val="Plain Table 1"/>
    <w:basedOn w:val="TableNormal"/>
    <w:uiPriority w:val="41"/>
    <w:rsid w:val="00643C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43C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43C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43C5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43C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qFormat/>
    <w:rsid w:val="00643C5A"/>
    <w:rPr>
      <w:rFonts w:ascii="Calibri" w:hAnsi="Calibri" w:cs="Calibri"/>
    </w:rPr>
  </w:style>
  <w:style w:type="paragraph" w:styleId="Date">
    <w:name w:val="Date"/>
    <w:basedOn w:val="Normal"/>
    <w:next w:val="Normal"/>
    <w:link w:val="DateChar"/>
    <w:uiPriority w:val="99"/>
    <w:semiHidden/>
    <w:unhideWhenUsed/>
    <w:rsid w:val="00643C5A"/>
  </w:style>
  <w:style w:type="character" w:customStyle="1" w:styleId="DateChar">
    <w:name w:val="Date Char"/>
    <w:basedOn w:val="DefaultParagraphFont"/>
    <w:link w:val="Date"/>
    <w:uiPriority w:val="99"/>
    <w:semiHidden/>
    <w:rsid w:val="00643C5A"/>
    <w:rPr>
      <w:rFonts w:ascii="Calibri" w:hAnsi="Calibri" w:cs="Calibri"/>
    </w:rPr>
  </w:style>
  <w:style w:type="paragraph" w:styleId="NormalWeb">
    <w:name w:val="Normal (Web)"/>
    <w:basedOn w:val="Normal"/>
    <w:uiPriority w:val="99"/>
    <w:semiHidden/>
    <w:unhideWhenUsed/>
    <w:rsid w:val="00643C5A"/>
    <w:rPr>
      <w:rFonts w:ascii="Times New Roman" w:hAnsi="Times New Roman" w:cs="Times New Roman"/>
      <w:sz w:val="24"/>
      <w:szCs w:val="24"/>
    </w:rPr>
  </w:style>
  <w:style w:type="character" w:customStyle="1" w:styleId="SmartHyperlink1">
    <w:name w:val="Smart Hyperlink1"/>
    <w:basedOn w:val="DefaultParagraphFont"/>
    <w:uiPriority w:val="99"/>
    <w:semiHidden/>
    <w:unhideWhenUsed/>
    <w:rsid w:val="00643C5A"/>
    <w:rPr>
      <w:rFonts w:ascii="Calibri" w:hAnsi="Calibri" w:cs="Calibri"/>
      <w:u w:val="dotted"/>
    </w:rPr>
  </w:style>
  <w:style w:type="character" w:customStyle="1" w:styleId="UnresolvedMention1">
    <w:name w:val="Unresolved Mention1"/>
    <w:basedOn w:val="DefaultParagraphFont"/>
    <w:uiPriority w:val="99"/>
    <w:semiHidden/>
    <w:unhideWhenUsed/>
    <w:rsid w:val="00643C5A"/>
    <w:rPr>
      <w:rFonts w:ascii="Calibri" w:hAnsi="Calibri" w:cs="Calibri"/>
      <w:color w:val="605E5C"/>
      <w:shd w:val="clear" w:color="auto" w:fill="E1DFDD"/>
    </w:rPr>
  </w:style>
  <w:style w:type="paragraph" w:styleId="BodyText">
    <w:name w:val="Body Text"/>
    <w:basedOn w:val="Normal"/>
    <w:link w:val="BodyTextChar"/>
    <w:uiPriority w:val="99"/>
    <w:semiHidden/>
    <w:unhideWhenUsed/>
    <w:rsid w:val="00643C5A"/>
    <w:pPr>
      <w:spacing w:after="120"/>
    </w:pPr>
  </w:style>
  <w:style w:type="character" w:customStyle="1" w:styleId="BodyTextChar">
    <w:name w:val="Body Text Char"/>
    <w:basedOn w:val="DefaultParagraphFont"/>
    <w:link w:val="BodyText"/>
    <w:uiPriority w:val="99"/>
    <w:semiHidden/>
    <w:rsid w:val="00643C5A"/>
    <w:rPr>
      <w:rFonts w:ascii="Calibri" w:hAnsi="Calibri" w:cs="Calibri"/>
    </w:rPr>
  </w:style>
  <w:style w:type="paragraph" w:styleId="BodyText2">
    <w:name w:val="Body Text 2"/>
    <w:basedOn w:val="Normal"/>
    <w:link w:val="BodyText2Char"/>
    <w:uiPriority w:val="99"/>
    <w:semiHidden/>
    <w:unhideWhenUsed/>
    <w:rsid w:val="00643C5A"/>
    <w:pPr>
      <w:spacing w:after="120" w:line="480" w:lineRule="auto"/>
    </w:pPr>
  </w:style>
  <w:style w:type="character" w:customStyle="1" w:styleId="BodyText2Char">
    <w:name w:val="Body Text 2 Char"/>
    <w:basedOn w:val="DefaultParagraphFont"/>
    <w:link w:val="BodyText2"/>
    <w:uiPriority w:val="99"/>
    <w:semiHidden/>
    <w:rsid w:val="00643C5A"/>
    <w:rPr>
      <w:rFonts w:ascii="Calibri" w:hAnsi="Calibri" w:cs="Calibri"/>
    </w:rPr>
  </w:style>
  <w:style w:type="paragraph" w:styleId="BodyTextIndent">
    <w:name w:val="Body Text Indent"/>
    <w:basedOn w:val="Normal"/>
    <w:link w:val="BodyTextIndentChar"/>
    <w:uiPriority w:val="99"/>
    <w:semiHidden/>
    <w:unhideWhenUsed/>
    <w:rsid w:val="00643C5A"/>
    <w:pPr>
      <w:spacing w:after="120"/>
      <w:ind w:left="360"/>
    </w:pPr>
  </w:style>
  <w:style w:type="character" w:customStyle="1" w:styleId="BodyTextIndentChar">
    <w:name w:val="Body Text Indent Char"/>
    <w:basedOn w:val="DefaultParagraphFont"/>
    <w:link w:val="BodyTextIndent"/>
    <w:uiPriority w:val="99"/>
    <w:semiHidden/>
    <w:rsid w:val="00643C5A"/>
    <w:rPr>
      <w:rFonts w:ascii="Calibri" w:hAnsi="Calibri" w:cs="Calibri"/>
    </w:rPr>
  </w:style>
  <w:style w:type="paragraph" w:styleId="BodyTextIndent2">
    <w:name w:val="Body Text Indent 2"/>
    <w:basedOn w:val="Normal"/>
    <w:link w:val="BodyTextIndent2Char"/>
    <w:uiPriority w:val="99"/>
    <w:semiHidden/>
    <w:unhideWhenUsed/>
    <w:rsid w:val="00643C5A"/>
    <w:pPr>
      <w:spacing w:after="120" w:line="480" w:lineRule="auto"/>
      <w:ind w:left="360"/>
    </w:pPr>
  </w:style>
  <w:style w:type="character" w:customStyle="1" w:styleId="BodyTextIndent2Char">
    <w:name w:val="Body Text Indent 2 Char"/>
    <w:basedOn w:val="DefaultParagraphFont"/>
    <w:link w:val="BodyTextIndent2"/>
    <w:uiPriority w:val="99"/>
    <w:semiHidden/>
    <w:rsid w:val="00643C5A"/>
    <w:rPr>
      <w:rFonts w:ascii="Calibri" w:hAnsi="Calibri" w:cs="Calibri"/>
    </w:rPr>
  </w:style>
  <w:style w:type="paragraph" w:styleId="BodyTextFirstIndent">
    <w:name w:val="Body Text First Indent"/>
    <w:basedOn w:val="BodyText"/>
    <w:link w:val="BodyTextFirstIndentChar"/>
    <w:uiPriority w:val="99"/>
    <w:semiHidden/>
    <w:unhideWhenUsed/>
    <w:rsid w:val="00643C5A"/>
    <w:pPr>
      <w:spacing w:after="0"/>
      <w:ind w:firstLine="360"/>
    </w:pPr>
  </w:style>
  <w:style w:type="character" w:customStyle="1" w:styleId="BodyTextFirstIndentChar">
    <w:name w:val="Body Text First Indent Char"/>
    <w:basedOn w:val="BodyTextChar"/>
    <w:link w:val="BodyTextFirstIndent"/>
    <w:uiPriority w:val="99"/>
    <w:semiHidden/>
    <w:rsid w:val="00643C5A"/>
    <w:rPr>
      <w:rFonts w:ascii="Calibri" w:hAnsi="Calibri" w:cs="Calibri"/>
    </w:rPr>
  </w:style>
  <w:style w:type="paragraph" w:styleId="BodyTextFirstIndent2">
    <w:name w:val="Body Text First Indent 2"/>
    <w:basedOn w:val="BodyTextIndent"/>
    <w:link w:val="BodyTextFirstIndent2Char"/>
    <w:uiPriority w:val="99"/>
    <w:semiHidden/>
    <w:unhideWhenUsed/>
    <w:rsid w:val="00643C5A"/>
    <w:pPr>
      <w:spacing w:after="0"/>
      <w:ind w:firstLine="360"/>
    </w:pPr>
  </w:style>
  <w:style w:type="character" w:customStyle="1" w:styleId="BodyTextFirstIndent2Char">
    <w:name w:val="Body Text First Indent 2 Char"/>
    <w:basedOn w:val="BodyTextIndentChar"/>
    <w:link w:val="BodyTextFirstIndent2"/>
    <w:uiPriority w:val="99"/>
    <w:semiHidden/>
    <w:rsid w:val="00643C5A"/>
    <w:rPr>
      <w:rFonts w:ascii="Calibri" w:hAnsi="Calibri" w:cs="Calibri"/>
    </w:rPr>
  </w:style>
  <w:style w:type="paragraph" w:styleId="NormalIndent">
    <w:name w:val="Normal Indent"/>
    <w:basedOn w:val="Normal"/>
    <w:uiPriority w:val="99"/>
    <w:semiHidden/>
    <w:unhideWhenUsed/>
    <w:rsid w:val="00643C5A"/>
    <w:pPr>
      <w:ind w:left="720"/>
    </w:pPr>
  </w:style>
  <w:style w:type="paragraph" w:styleId="NoteHeading">
    <w:name w:val="Note Heading"/>
    <w:basedOn w:val="Normal"/>
    <w:next w:val="Normal"/>
    <w:link w:val="NoteHeadingChar"/>
    <w:uiPriority w:val="99"/>
    <w:semiHidden/>
    <w:unhideWhenUsed/>
    <w:rsid w:val="00643C5A"/>
  </w:style>
  <w:style w:type="character" w:customStyle="1" w:styleId="NoteHeadingChar">
    <w:name w:val="Note Heading Char"/>
    <w:basedOn w:val="DefaultParagraphFont"/>
    <w:link w:val="NoteHeading"/>
    <w:uiPriority w:val="99"/>
    <w:semiHidden/>
    <w:rsid w:val="00643C5A"/>
    <w:rPr>
      <w:rFonts w:ascii="Calibri" w:hAnsi="Calibri" w:cs="Calibri"/>
    </w:rPr>
  </w:style>
  <w:style w:type="table" w:styleId="TableContemporary">
    <w:name w:val="Table Contemporary"/>
    <w:basedOn w:val="TableNormal"/>
    <w:uiPriority w:val="99"/>
    <w:semiHidden/>
    <w:unhideWhenUsed/>
    <w:rsid w:val="00643C5A"/>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643C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43C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643C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643C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643C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643C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643C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643C5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43C5A"/>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643C5A"/>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643C5A"/>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643C5A"/>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643C5A"/>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643C5A"/>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
    <w:name w:val="Light Grid"/>
    <w:basedOn w:val="TableNormal"/>
    <w:uiPriority w:val="62"/>
    <w:semiHidden/>
    <w:unhideWhenUsed/>
    <w:rsid w:val="00643C5A"/>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43C5A"/>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643C5A"/>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643C5A"/>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643C5A"/>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643C5A"/>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643C5A"/>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DarkList">
    <w:name w:val="Dark List"/>
    <w:basedOn w:val="TableNormal"/>
    <w:uiPriority w:val="70"/>
    <w:semiHidden/>
    <w:unhideWhenUsed/>
    <w:rsid w:val="00643C5A"/>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43C5A"/>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643C5A"/>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643C5A"/>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643C5A"/>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643C5A"/>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rsid w:val="00643C5A"/>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ListTable1Light">
    <w:name w:val="List Table 1 Light"/>
    <w:basedOn w:val="TableNormal"/>
    <w:uiPriority w:val="46"/>
    <w:rsid w:val="00643C5A"/>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43C5A"/>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643C5A"/>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643C5A"/>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643C5A"/>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643C5A"/>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643C5A"/>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643C5A"/>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43C5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643C5A"/>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643C5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643C5A"/>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643C5A"/>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643C5A"/>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643C5A"/>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43C5A"/>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643C5A"/>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643C5A"/>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643C5A"/>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643C5A"/>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643C5A"/>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643C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43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643C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643C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643C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643C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643C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643C5A"/>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43C5A"/>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43C5A"/>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43C5A"/>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43C5A"/>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43C5A"/>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43C5A"/>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43C5A"/>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43C5A"/>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643C5A"/>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643C5A"/>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643C5A"/>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643C5A"/>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643C5A"/>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643C5A"/>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43C5A"/>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43C5A"/>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43C5A"/>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43C5A"/>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43C5A"/>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43C5A"/>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643C5A"/>
  </w:style>
  <w:style w:type="character" w:customStyle="1" w:styleId="E-mailSignatureChar">
    <w:name w:val="E-mail Signature Char"/>
    <w:basedOn w:val="DefaultParagraphFont"/>
    <w:link w:val="E-mailSignature"/>
    <w:uiPriority w:val="99"/>
    <w:semiHidden/>
    <w:rsid w:val="00643C5A"/>
    <w:rPr>
      <w:rFonts w:ascii="Calibri" w:hAnsi="Calibri" w:cs="Calibri"/>
    </w:rPr>
  </w:style>
  <w:style w:type="paragraph" w:styleId="Salutation">
    <w:name w:val="Salutation"/>
    <w:basedOn w:val="Normal"/>
    <w:next w:val="Normal"/>
    <w:link w:val="SalutationChar"/>
    <w:uiPriority w:val="99"/>
    <w:semiHidden/>
    <w:unhideWhenUsed/>
    <w:rsid w:val="00643C5A"/>
  </w:style>
  <w:style w:type="character" w:customStyle="1" w:styleId="SalutationChar">
    <w:name w:val="Salutation Char"/>
    <w:basedOn w:val="DefaultParagraphFont"/>
    <w:link w:val="Salutation"/>
    <w:uiPriority w:val="99"/>
    <w:semiHidden/>
    <w:rsid w:val="00643C5A"/>
    <w:rPr>
      <w:rFonts w:ascii="Calibri" w:hAnsi="Calibri" w:cs="Calibri"/>
    </w:rPr>
  </w:style>
  <w:style w:type="table" w:styleId="TableColumns1">
    <w:name w:val="Table Columns 1"/>
    <w:basedOn w:val="TableNormal"/>
    <w:uiPriority w:val="99"/>
    <w:semiHidden/>
    <w:unhideWhenUsed/>
    <w:rsid w:val="00643C5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43C5A"/>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43C5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43C5A"/>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43C5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643C5A"/>
    <w:pPr>
      <w:ind w:left="4320"/>
    </w:pPr>
  </w:style>
  <w:style w:type="character" w:customStyle="1" w:styleId="SignatureChar">
    <w:name w:val="Signature Char"/>
    <w:basedOn w:val="DefaultParagraphFont"/>
    <w:link w:val="Signature"/>
    <w:uiPriority w:val="99"/>
    <w:semiHidden/>
    <w:rsid w:val="00643C5A"/>
    <w:rPr>
      <w:rFonts w:ascii="Calibri" w:hAnsi="Calibri" w:cs="Calibri"/>
    </w:rPr>
  </w:style>
  <w:style w:type="table" w:styleId="TableSimple1">
    <w:name w:val="Table Simple 1"/>
    <w:basedOn w:val="TableNormal"/>
    <w:uiPriority w:val="99"/>
    <w:semiHidden/>
    <w:unhideWhenUsed/>
    <w:rsid w:val="00643C5A"/>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43C5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43C5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643C5A"/>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643C5A"/>
    <w:pPr>
      <w:ind w:left="220" w:hanging="220"/>
    </w:pPr>
  </w:style>
  <w:style w:type="paragraph" w:styleId="Index2">
    <w:name w:val="index 2"/>
    <w:basedOn w:val="Normal"/>
    <w:next w:val="Normal"/>
    <w:autoRedefine/>
    <w:uiPriority w:val="99"/>
    <w:semiHidden/>
    <w:unhideWhenUsed/>
    <w:rsid w:val="00643C5A"/>
    <w:pPr>
      <w:ind w:left="440" w:hanging="220"/>
    </w:pPr>
  </w:style>
  <w:style w:type="paragraph" w:styleId="Index3">
    <w:name w:val="index 3"/>
    <w:basedOn w:val="Normal"/>
    <w:next w:val="Normal"/>
    <w:autoRedefine/>
    <w:uiPriority w:val="99"/>
    <w:semiHidden/>
    <w:unhideWhenUsed/>
    <w:rsid w:val="00643C5A"/>
    <w:pPr>
      <w:ind w:left="660" w:hanging="220"/>
    </w:pPr>
  </w:style>
  <w:style w:type="paragraph" w:styleId="Index4">
    <w:name w:val="index 4"/>
    <w:basedOn w:val="Normal"/>
    <w:next w:val="Normal"/>
    <w:autoRedefine/>
    <w:uiPriority w:val="99"/>
    <w:semiHidden/>
    <w:unhideWhenUsed/>
    <w:rsid w:val="00643C5A"/>
    <w:pPr>
      <w:ind w:left="880" w:hanging="220"/>
    </w:pPr>
  </w:style>
  <w:style w:type="paragraph" w:styleId="Index5">
    <w:name w:val="index 5"/>
    <w:basedOn w:val="Normal"/>
    <w:next w:val="Normal"/>
    <w:autoRedefine/>
    <w:uiPriority w:val="99"/>
    <w:semiHidden/>
    <w:unhideWhenUsed/>
    <w:rsid w:val="00643C5A"/>
    <w:pPr>
      <w:ind w:left="1100" w:hanging="220"/>
    </w:pPr>
  </w:style>
  <w:style w:type="paragraph" w:styleId="Index6">
    <w:name w:val="index 6"/>
    <w:basedOn w:val="Normal"/>
    <w:next w:val="Normal"/>
    <w:autoRedefine/>
    <w:uiPriority w:val="99"/>
    <w:semiHidden/>
    <w:unhideWhenUsed/>
    <w:rsid w:val="00643C5A"/>
    <w:pPr>
      <w:ind w:left="1320" w:hanging="220"/>
    </w:pPr>
  </w:style>
  <w:style w:type="paragraph" w:styleId="Index7">
    <w:name w:val="index 7"/>
    <w:basedOn w:val="Normal"/>
    <w:next w:val="Normal"/>
    <w:autoRedefine/>
    <w:uiPriority w:val="99"/>
    <w:semiHidden/>
    <w:unhideWhenUsed/>
    <w:rsid w:val="00643C5A"/>
    <w:pPr>
      <w:ind w:left="1540" w:hanging="220"/>
    </w:pPr>
  </w:style>
  <w:style w:type="paragraph" w:styleId="Index8">
    <w:name w:val="index 8"/>
    <w:basedOn w:val="Normal"/>
    <w:next w:val="Normal"/>
    <w:autoRedefine/>
    <w:uiPriority w:val="99"/>
    <w:semiHidden/>
    <w:unhideWhenUsed/>
    <w:rsid w:val="00643C5A"/>
    <w:pPr>
      <w:ind w:left="1760" w:hanging="220"/>
    </w:pPr>
  </w:style>
  <w:style w:type="paragraph" w:styleId="Index9">
    <w:name w:val="index 9"/>
    <w:basedOn w:val="Normal"/>
    <w:next w:val="Normal"/>
    <w:autoRedefine/>
    <w:uiPriority w:val="99"/>
    <w:semiHidden/>
    <w:unhideWhenUsed/>
    <w:rsid w:val="00643C5A"/>
    <w:pPr>
      <w:ind w:left="1980" w:hanging="220"/>
    </w:pPr>
  </w:style>
  <w:style w:type="paragraph" w:styleId="IndexHeading">
    <w:name w:val="index heading"/>
    <w:basedOn w:val="Normal"/>
    <w:next w:val="Index1"/>
    <w:uiPriority w:val="99"/>
    <w:semiHidden/>
    <w:unhideWhenUsed/>
    <w:rsid w:val="00643C5A"/>
    <w:rPr>
      <w:rFonts w:ascii="Calibri Light" w:eastAsiaTheme="majorEastAsia" w:hAnsi="Calibri Light" w:cs="Calibri Light"/>
      <w:b/>
      <w:bCs/>
    </w:rPr>
  </w:style>
  <w:style w:type="paragraph" w:styleId="Closing">
    <w:name w:val="Closing"/>
    <w:basedOn w:val="Normal"/>
    <w:link w:val="ClosingChar"/>
    <w:uiPriority w:val="99"/>
    <w:semiHidden/>
    <w:unhideWhenUsed/>
    <w:rsid w:val="00643C5A"/>
    <w:pPr>
      <w:ind w:left="4320"/>
    </w:pPr>
  </w:style>
  <w:style w:type="character" w:customStyle="1" w:styleId="ClosingChar">
    <w:name w:val="Closing Char"/>
    <w:basedOn w:val="DefaultParagraphFont"/>
    <w:link w:val="Closing"/>
    <w:uiPriority w:val="99"/>
    <w:semiHidden/>
    <w:rsid w:val="00643C5A"/>
    <w:rPr>
      <w:rFonts w:ascii="Calibri" w:hAnsi="Calibri" w:cs="Calibri"/>
    </w:rPr>
  </w:style>
  <w:style w:type="table" w:styleId="TableGrid">
    <w:name w:val="Table Grid"/>
    <w:basedOn w:val="TableNormal"/>
    <w:uiPriority w:val="39"/>
    <w:rsid w:val="00643C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643C5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43C5A"/>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43C5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43C5A"/>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43C5A"/>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43C5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43C5A"/>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43C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643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43C5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43C5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43C5A"/>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43C5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43C5A"/>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43C5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43C5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43C5A"/>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643C5A"/>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643C5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643C5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643C5A"/>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643C5A"/>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643C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43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643C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643C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643C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643C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643C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643C5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43C5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643C5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643C5A"/>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643C5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643C5A"/>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643C5A"/>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643C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643C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43C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643C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643C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643C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643C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643C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643C5A"/>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43C5A"/>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643C5A"/>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643C5A"/>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643C5A"/>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643C5A"/>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643C5A"/>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Web1">
    <w:name w:val="Table Web 1"/>
    <w:basedOn w:val="TableNormal"/>
    <w:uiPriority w:val="99"/>
    <w:semiHidden/>
    <w:unhideWhenUsed/>
    <w:rsid w:val="00643C5A"/>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43C5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643C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643C5A"/>
    <w:rPr>
      <w:rFonts w:ascii="Calibri" w:hAnsi="Calibri" w:cs="Calibri"/>
      <w:vertAlign w:val="superscript"/>
    </w:rPr>
  </w:style>
  <w:style w:type="character" w:styleId="LineNumber">
    <w:name w:val="line number"/>
    <w:basedOn w:val="DefaultParagraphFont"/>
    <w:uiPriority w:val="99"/>
    <w:semiHidden/>
    <w:unhideWhenUsed/>
    <w:rsid w:val="00643C5A"/>
    <w:rPr>
      <w:rFonts w:ascii="Calibri" w:hAnsi="Calibri" w:cs="Calibri"/>
    </w:rPr>
  </w:style>
  <w:style w:type="table" w:styleId="Table3Deffects1">
    <w:name w:val="Table 3D effects 1"/>
    <w:basedOn w:val="TableNormal"/>
    <w:uiPriority w:val="99"/>
    <w:semiHidden/>
    <w:unhideWhenUsed/>
    <w:rsid w:val="00643C5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43C5A"/>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43C5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43C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643C5A"/>
    <w:rPr>
      <w:rFonts w:ascii="Calibri" w:hAnsi="Calibri" w:cs="Calibri"/>
    </w:rPr>
  </w:style>
  <w:style w:type="paragraph" w:styleId="Revision">
    <w:name w:val="Revision"/>
    <w:hidden/>
    <w:uiPriority w:val="99"/>
    <w:semiHidden/>
    <w:rsid w:val="00626B61"/>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76928">
      <w:bodyDiv w:val="1"/>
      <w:marLeft w:val="0"/>
      <w:marRight w:val="0"/>
      <w:marTop w:val="0"/>
      <w:marBottom w:val="0"/>
      <w:divBdr>
        <w:top w:val="none" w:sz="0" w:space="0" w:color="auto"/>
        <w:left w:val="none" w:sz="0" w:space="0" w:color="auto"/>
        <w:bottom w:val="none" w:sz="0" w:space="0" w:color="auto"/>
        <w:right w:val="none" w:sz="0" w:space="0" w:color="auto"/>
      </w:divBdr>
    </w:div>
    <w:div w:id="23099924">
      <w:bodyDiv w:val="1"/>
      <w:marLeft w:val="0"/>
      <w:marRight w:val="0"/>
      <w:marTop w:val="0"/>
      <w:marBottom w:val="0"/>
      <w:divBdr>
        <w:top w:val="none" w:sz="0" w:space="0" w:color="auto"/>
        <w:left w:val="none" w:sz="0" w:space="0" w:color="auto"/>
        <w:bottom w:val="none" w:sz="0" w:space="0" w:color="auto"/>
        <w:right w:val="none" w:sz="0" w:space="0" w:color="auto"/>
      </w:divBdr>
    </w:div>
    <w:div w:id="72121212">
      <w:bodyDiv w:val="1"/>
      <w:marLeft w:val="0"/>
      <w:marRight w:val="0"/>
      <w:marTop w:val="0"/>
      <w:marBottom w:val="0"/>
      <w:divBdr>
        <w:top w:val="none" w:sz="0" w:space="0" w:color="auto"/>
        <w:left w:val="none" w:sz="0" w:space="0" w:color="auto"/>
        <w:bottom w:val="none" w:sz="0" w:space="0" w:color="auto"/>
        <w:right w:val="none" w:sz="0" w:space="0" w:color="auto"/>
      </w:divBdr>
    </w:div>
    <w:div w:id="93676580">
      <w:bodyDiv w:val="1"/>
      <w:marLeft w:val="0"/>
      <w:marRight w:val="0"/>
      <w:marTop w:val="0"/>
      <w:marBottom w:val="0"/>
      <w:divBdr>
        <w:top w:val="none" w:sz="0" w:space="0" w:color="auto"/>
        <w:left w:val="none" w:sz="0" w:space="0" w:color="auto"/>
        <w:bottom w:val="none" w:sz="0" w:space="0" w:color="auto"/>
        <w:right w:val="none" w:sz="0" w:space="0" w:color="auto"/>
      </w:divBdr>
    </w:div>
    <w:div w:id="119958358">
      <w:bodyDiv w:val="1"/>
      <w:marLeft w:val="0"/>
      <w:marRight w:val="0"/>
      <w:marTop w:val="0"/>
      <w:marBottom w:val="0"/>
      <w:divBdr>
        <w:top w:val="none" w:sz="0" w:space="0" w:color="auto"/>
        <w:left w:val="none" w:sz="0" w:space="0" w:color="auto"/>
        <w:bottom w:val="none" w:sz="0" w:space="0" w:color="auto"/>
        <w:right w:val="none" w:sz="0" w:space="0" w:color="auto"/>
      </w:divBdr>
    </w:div>
    <w:div w:id="183441884">
      <w:bodyDiv w:val="1"/>
      <w:marLeft w:val="0"/>
      <w:marRight w:val="0"/>
      <w:marTop w:val="0"/>
      <w:marBottom w:val="0"/>
      <w:divBdr>
        <w:top w:val="none" w:sz="0" w:space="0" w:color="auto"/>
        <w:left w:val="none" w:sz="0" w:space="0" w:color="auto"/>
        <w:bottom w:val="none" w:sz="0" w:space="0" w:color="auto"/>
        <w:right w:val="none" w:sz="0" w:space="0" w:color="auto"/>
      </w:divBdr>
    </w:div>
    <w:div w:id="212236461">
      <w:bodyDiv w:val="1"/>
      <w:marLeft w:val="0"/>
      <w:marRight w:val="0"/>
      <w:marTop w:val="0"/>
      <w:marBottom w:val="0"/>
      <w:divBdr>
        <w:top w:val="none" w:sz="0" w:space="0" w:color="auto"/>
        <w:left w:val="none" w:sz="0" w:space="0" w:color="auto"/>
        <w:bottom w:val="none" w:sz="0" w:space="0" w:color="auto"/>
        <w:right w:val="none" w:sz="0" w:space="0" w:color="auto"/>
      </w:divBdr>
    </w:div>
    <w:div w:id="275333428">
      <w:bodyDiv w:val="1"/>
      <w:marLeft w:val="0"/>
      <w:marRight w:val="0"/>
      <w:marTop w:val="0"/>
      <w:marBottom w:val="0"/>
      <w:divBdr>
        <w:top w:val="none" w:sz="0" w:space="0" w:color="auto"/>
        <w:left w:val="none" w:sz="0" w:space="0" w:color="auto"/>
        <w:bottom w:val="none" w:sz="0" w:space="0" w:color="auto"/>
        <w:right w:val="none" w:sz="0" w:space="0" w:color="auto"/>
      </w:divBdr>
    </w:div>
    <w:div w:id="292101972">
      <w:bodyDiv w:val="1"/>
      <w:marLeft w:val="0"/>
      <w:marRight w:val="0"/>
      <w:marTop w:val="0"/>
      <w:marBottom w:val="0"/>
      <w:divBdr>
        <w:top w:val="none" w:sz="0" w:space="0" w:color="auto"/>
        <w:left w:val="none" w:sz="0" w:space="0" w:color="auto"/>
        <w:bottom w:val="none" w:sz="0" w:space="0" w:color="auto"/>
        <w:right w:val="none" w:sz="0" w:space="0" w:color="auto"/>
      </w:divBdr>
    </w:div>
    <w:div w:id="355468930">
      <w:bodyDiv w:val="1"/>
      <w:marLeft w:val="0"/>
      <w:marRight w:val="0"/>
      <w:marTop w:val="0"/>
      <w:marBottom w:val="0"/>
      <w:divBdr>
        <w:top w:val="none" w:sz="0" w:space="0" w:color="auto"/>
        <w:left w:val="none" w:sz="0" w:space="0" w:color="auto"/>
        <w:bottom w:val="none" w:sz="0" w:space="0" w:color="auto"/>
        <w:right w:val="none" w:sz="0" w:space="0" w:color="auto"/>
      </w:divBdr>
    </w:div>
    <w:div w:id="472984274">
      <w:bodyDiv w:val="1"/>
      <w:marLeft w:val="0"/>
      <w:marRight w:val="0"/>
      <w:marTop w:val="0"/>
      <w:marBottom w:val="0"/>
      <w:divBdr>
        <w:top w:val="none" w:sz="0" w:space="0" w:color="auto"/>
        <w:left w:val="none" w:sz="0" w:space="0" w:color="auto"/>
        <w:bottom w:val="none" w:sz="0" w:space="0" w:color="auto"/>
        <w:right w:val="none" w:sz="0" w:space="0" w:color="auto"/>
      </w:divBdr>
    </w:div>
    <w:div w:id="476335385">
      <w:bodyDiv w:val="1"/>
      <w:marLeft w:val="0"/>
      <w:marRight w:val="0"/>
      <w:marTop w:val="0"/>
      <w:marBottom w:val="0"/>
      <w:divBdr>
        <w:top w:val="none" w:sz="0" w:space="0" w:color="auto"/>
        <w:left w:val="none" w:sz="0" w:space="0" w:color="auto"/>
        <w:bottom w:val="none" w:sz="0" w:space="0" w:color="auto"/>
        <w:right w:val="none" w:sz="0" w:space="0" w:color="auto"/>
      </w:divBdr>
    </w:div>
    <w:div w:id="719478953">
      <w:bodyDiv w:val="1"/>
      <w:marLeft w:val="0"/>
      <w:marRight w:val="0"/>
      <w:marTop w:val="0"/>
      <w:marBottom w:val="0"/>
      <w:divBdr>
        <w:top w:val="none" w:sz="0" w:space="0" w:color="auto"/>
        <w:left w:val="none" w:sz="0" w:space="0" w:color="auto"/>
        <w:bottom w:val="none" w:sz="0" w:space="0" w:color="auto"/>
        <w:right w:val="none" w:sz="0" w:space="0" w:color="auto"/>
      </w:divBdr>
    </w:div>
    <w:div w:id="739139916">
      <w:bodyDiv w:val="1"/>
      <w:marLeft w:val="0"/>
      <w:marRight w:val="0"/>
      <w:marTop w:val="0"/>
      <w:marBottom w:val="0"/>
      <w:divBdr>
        <w:top w:val="none" w:sz="0" w:space="0" w:color="auto"/>
        <w:left w:val="none" w:sz="0" w:space="0" w:color="auto"/>
        <w:bottom w:val="none" w:sz="0" w:space="0" w:color="auto"/>
        <w:right w:val="none" w:sz="0" w:space="0" w:color="auto"/>
      </w:divBdr>
    </w:div>
    <w:div w:id="751121311">
      <w:bodyDiv w:val="1"/>
      <w:marLeft w:val="0"/>
      <w:marRight w:val="0"/>
      <w:marTop w:val="0"/>
      <w:marBottom w:val="0"/>
      <w:divBdr>
        <w:top w:val="none" w:sz="0" w:space="0" w:color="auto"/>
        <w:left w:val="none" w:sz="0" w:space="0" w:color="auto"/>
        <w:bottom w:val="none" w:sz="0" w:space="0" w:color="auto"/>
        <w:right w:val="none" w:sz="0" w:space="0" w:color="auto"/>
      </w:divBdr>
    </w:div>
    <w:div w:id="752704375">
      <w:bodyDiv w:val="1"/>
      <w:marLeft w:val="0"/>
      <w:marRight w:val="0"/>
      <w:marTop w:val="0"/>
      <w:marBottom w:val="0"/>
      <w:divBdr>
        <w:top w:val="none" w:sz="0" w:space="0" w:color="auto"/>
        <w:left w:val="none" w:sz="0" w:space="0" w:color="auto"/>
        <w:bottom w:val="none" w:sz="0" w:space="0" w:color="auto"/>
        <w:right w:val="none" w:sz="0" w:space="0" w:color="auto"/>
      </w:divBdr>
    </w:div>
    <w:div w:id="775247172">
      <w:bodyDiv w:val="1"/>
      <w:marLeft w:val="0"/>
      <w:marRight w:val="0"/>
      <w:marTop w:val="0"/>
      <w:marBottom w:val="0"/>
      <w:divBdr>
        <w:top w:val="none" w:sz="0" w:space="0" w:color="auto"/>
        <w:left w:val="none" w:sz="0" w:space="0" w:color="auto"/>
        <w:bottom w:val="none" w:sz="0" w:space="0" w:color="auto"/>
        <w:right w:val="none" w:sz="0" w:space="0" w:color="auto"/>
      </w:divBdr>
    </w:div>
    <w:div w:id="810707246">
      <w:bodyDiv w:val="1"/>
      <w:marLeft w:val="0"/>
      <w:marRight w:val="0"/>
      <w:marTop w:val="0"/>
      <w:marBottom w:val="0"/>
      <w:divBdr>
        <w:top w:val="none" w:sz="0" w:space="0" w:color="auto"/>
        <w:left w:val="none" w:sz="0" w:space="0" w:color="auto"/>
        <w:bottom w:val="none" w:sz="0" w:space="0" w:color="auto"/>
        <w:right w:val="none" w:sz="0" w:space="0" w:color="auto"/>
      </w:divBdr>
    </w:div>
    <w:div w:id="901252628">
      <w:bodyDiv w:val="1"/>
      <w:marLeft w:val="0"/>
      <w:marRight w:val="0"/>
      <w:marTop w:val="0"/>
      <w:marBottom w:val="0"/>
      <w:divBdr>
        <w:top w:val="none" w:sz="0" w:space="0" w:color="auto"/>
        <w:left w:val="none" w:sz="0" w:space="0" w:color="auto"/>
        <w:bottom w:val="none" w:sz="0" w:space="0" w:color="auto"/>
        <w:right w:val="none" w:sz="0" w:space="0" w:color="auto"/>
      </w:divBdr>
    </w:div>
    <w:div w:id="948855868">
      <w:bodyDiv w:val="1"/>
      <w:marLeft w:val="0"/>
      <w:marRight w:val="0"/>
      <w:marTop w:val="0"/>
      <w:marBottom w:val="0"/>
      <w:divBdr>
        <w:top w:val="none" w:sz="0" w:space="0" w:color="auto"/>
        <w:left w:val="none" w:sz="0" w:space="0" w:color="auto"/>
        <w:bottom w:val="none" w:sz="0" w:space="0" w:color="auto"/>
        <w:right w:val="none" w:sz="0" w:space="0" w:color="auto"/>
      </w:divBdr>
    </w:div>
    <w:div w:id="1103963827">
      <w:bodyDiv w:val="1"/>
      <w:marLeft w:val="0"/>
      <w:marRight w:val="0"/>
      <w:marTop w:val="0"/>
      <w:marBottom w:val="0"/>
      <w:divBdr>
        <w:top w:val="none" w:sz="0" w:space="0" w:color="auto"/>
        <w:left w:val="none" w:sz="0" w:space="0" w:color="auto"/>
        <w:bottom w:val="none" w:sz="0" w:space="0" w:color="auto"/>
        <w:right w:val="none" w:sz="0" w:space="0" w:color="auto"/>
      </w:divBdr>
    </w:div>
    <w:div w:id="1182822573">
      <w:bodyDiv w:val="1"/>
      <w:marLeft w:val="0"/>
      <w:marRight w:val="0"/>
      <w:marTop w:val="0"/>
      <w:marBottom w:val="0"/>
      <w:divBdr>
        <w:top w:val="none" w:sz="0" w:space="0" w:color="auto"/>
        <w:left w:val="none" w:sz="0" w:space="0" w:color="auto"/>
        <w:bottom w:val="none" w:sz="0" w:space="0" w:color="auto"/>
        <w:right w:val="none" w:sz="0" w:space="0" w:color="auto"/>
      </w:divBdr>
    </w:div>
    <w:div w:id="1195578043">
      <w:bodyDiv w:val="1"/>
      <w:marLeft w:val="0"/>
      <w:marRight w:val="0"/>
      <w:marTop w:val="0"/>
      <w:marBottom w:val="0"/>
      <w:divBdr>
        <w:top w:val="none" w:sz="0" w:space="0" w:color="auto"/>
        <w:left w:val="none" w:sz="0" w:space="0" w:color="auto"/>
        <w:bottom w:val="none" w:sz="0" w:space="0" w:color="auto"/>
        <w:right w:val="none" w:sz="0" w:space="0" w:color="auto"/>
      </w:divBdr>
    </w:div>
    <w:div w:id="1211650186">
      <w:bodyDiv w:val="1"/>
      <w:marLeft w:val="0"/>
      <w:marRight w:val="0"/>
      <w:marTop w:val="0"/>
      <w:marBottom w:val="0"/>
      <w:divBdr>
        <w:top w:val="none" w:sz="0" w:space="0" w:color="auto"/>
        <w:left w:val="none" w:sz="0" w:space="0" w:color="auto"/>
        <w:bottom w:val="none" w:sz="0" w:space="0" w:color="auto"/>
        <w:right w:val="none" w:sz="0" w:space="0" w:color="auto"/>
      </w:divBdr>
    </w:div>
    <w:div w:id="1257979345">
      <w:bodyDiv w:val="1"/>
      <w:marLeft w:val="0"/>
      <w:marRight w:val="0"/>
      <w:marTop w:val="0"/>
      <w:marBottom w:val="0"/>
      <w:divBdr>
        <w:top w:val="none" w:sz="0" w:space="0" w:color="auto"/>
        <w:left w:val="none" w:sz="0" w:space="0" w:color="auto"/>
        <w:bottom w:val="none" w:sz="0" w:space="0" w:color="auto"/>
        <w:right w:val="none" w:sz="0" w:space="0" w:color="auto"/>
      </w:divBdr>
    </w:div>
    <w:div w:id="1334449704">
      <w:bodyDiv w:val="1"/>
      <w:marLeft w:val="0"/>
      <w:marRight w:val="0"/>
      <w:marTop w:val="0"/>
      <w:marBottom w:val="0"/>
      <w:divBdr>
        <w:top w:val="none" w:sz="0" w:space="0" w:color="auto"/>
        <w:left w:val="none" w:sz="0" w:space="0" w:color="auto"/>
        <w:bottom w:val="none" w:sz="0" w:space="0" w:color="auto"/>
        <w:right w:val="none" w:sz="0" w:space="0" w:color="auto"/>
      </w:divBdr>
    </w:div>
    <w:div w:id="1361125587">
      <w:bodyDiv w:val="1"/>
      <w:marLeft w:val="0"/>
      <w:marRight w:val="0"/>
      <w:marTop w:val="0"/>
      <w:marBottom w:val="0"/>
      <w:divBdr>
        <w:top w:val="none" w:sz="0" w:space="0" w:color="auto"/>
        <w:left w:val="none" w:sz="0" w:space="0" w:color="auto"/>
        <w:bottom w:val="none" w:sz="0" w:space="0" w:color="auto"/>
        <w:right w:val="none" w:sz="0" w:space="0" w:color="auto"/>
      </w:divBdr>
    </w:div>
    <w:div w:id="1499232590">
      <w:bodyDiv w:val="1"/>
      <w:marLeft w:val="0"/>
      <w:marRight w:val="0"/>
      <w:marTop w:val="0"/>
      <w:marBottom w:val="0"/>
      <w:divBdr>
        <w:top w:val="none" w:sz="0" w:space="0" w:color="auto"/>
        <w:left w:val="none" w:sz="0" w:space="0" w:color="auto"/>
        <w:bottom w:val="none" w:sz="0" w:space="0" w:color="auto"/>
        <w:right w:val="none" w:sz="0" w:space="0" w:color="auto"/>
      </w:divBdr>
    </w:div>
    <w:div w:id="1601257325">
      <w:bodyDiv w:val="1"/>
      <w:marLeft w:val="0"/>
      <w:marRight w:val="0"/>
      <w:marTop w:val="0"/>
      <w:marBottom w:val="0"/>
      <w:divBdr>
        <w:top w:val="none" w:sz="0" w:space="0" w:color="auto"/>
        <w:left w:val="none" w:sz="0" w:space="0" w:color="auto"/>
        <w:bottom w:val="none" w:sz="0" w:space="0" w:color="auto"/>
        <w:right w:val="none" w:sz="0" w:space="0" w:color="auto"/>
      </w:divBdr>
    </w:div>
    <w:div w:id="1683362138">
      <w:bodyDiv w:val="1"/>
      <w:marLeft w:val="0"/>
      <w:marRight w:val="0"/>
      <w:marTop w:val="0"/>
      <w:marBottom w:val="0"/>
      <w:divBdr>
        <w:top w:val="none" w:sz="0" w:space="0" w:color="auto"/>
        <w:left w:val="none" w:sz="0" w:space="0" w:color="auto"/>
        <w:bottom w:val="none" w:sz="0" w:space="0" w:color="auto"/>
        <w:right w:val="none" w:sz="0" w:space="0" w:color="auto"/>
      </w:divBdr>
    </w:div>
    <w:div w:id="1721779965">
      <w:bodyDiv w:val="1"/>
      <w:marLeft w:val="0"/>
      <w:marRight w:val="0"/>
      <w:marTop w:val="0"/>
      <w:marBottom w:val="0"/>
      <w:divBdr>
        <w:top w:val="none" w:sz="0" w:space="0" w:color="auto"/>
        <w:left w:val="none" w:sz="0" w:space="0" w:color="auto"/>
        <w:bottom w:val="none" w:sz="0" w:space="0" w:color="auto"/>
        <w:right w:val="none" w:sz="0" w:space="0" w:color="auto"/>
      </w:divBdr>
    </w:div>
    <w:div w:id="1798180474">
      <w:bodyDiv w:val="1"/>
      <w:marLeft w:val="0"/>
      <w:marRight w:val="0"/>
      <w:marTop w:val="0"/>
      <w:marBottom w:val="0"/>
      <w:divBdr>
        <w:top w:val="none" w:sz="0" w:space="0" w:color="auto"/>
        <w:left w:val="none" w:sz="0" w:space="0" w:color="auto"/>
        <w:bottom w:val="none" w:sz="0" w:space="0" w:color="auto"/>
        <w:right w:val="none" w:sz="0" w:space="0" w:color="auto"/>
      </w:divBdr>
    </w:div>
    <w:div w:id="1833056590">
      <w:bodyDiv w:val="1"/>
      <w:marLeft w:val="0"/>
      <w:marRight w:val="0"/>
      <w:marTop w:val="0"/>
      <w:marBottom w:val="0"/>
      <w:divBdr>
        <w:top w:val="none" w:sz="0" w:space="0" w:color="auto"/>
        <w:left w:val="none" w:sz="0" w:space="0" w:color="auto"/>
        <w:bottom w:val="none" w:sz="0" w:space="0" w:color="auto"/>
        <w:right w:val="none" w:sz="0" w:space="0" w:color="auto"/>
      </w:divBdr>
    </w:div>
    <w:div w:id="1859467944">
      <w:bodyDiv w:val="1"/>
      <w:marLeft w:val="0"/>
      <w:marRight w:val="0"/>
      <w:marTop w:val="0"/>
      <w:marBottom w:val="0"/>
      <w:divBdr>
        <w:top w:val="none" w:sz="0" w:space="0" w:color="auto"/>
        <w:left w:val="none" w:sz="0" w:space="0" w:color="auto"/>
        <w:bottom w:val="none" w:sz="0" w:space="0" w:color="auto"/>
        <w:right w:val="none" w:sz="0" w:space="0" w:color="auto"/>
      </w:divBdr>
    </w:div>
    <w:div w:id="2019963776">
      <w:bodyDiv w:val="1"/>
      <w:marLeft w:val="0"/>
      <w:marRight w:val="0"/>
      <w:marTop w:val="0"/>
      <w:marBottom w:val="0"/>
      <w:divBdr>
        <w:top w:val="none" w:sz="0" w:space="0" w:color="auto"/>
        <w:left w:val="none" w:sz="0" w:space="0" w:color="auto"/>
        <w:bottom w:val="none" w:sz="0" w:space="0" w:color="auto"/>
        <w:right w:val="none" w:sz="0" w:space="0" w:color="auto"/>
      </w:divBdr>
    </w:div>
    <w:div w:id="2072457471">
      <w:bodyDiv w:val="1"/>
      <w:marLeft w:val="0"/>
      <w:marRight w:val="0"/>
      <w:marTop w:val="0"/>
      <w:marBottom w:val="0"/>
      <w:divBdr>
        <w:top w:val="none" w:sz="0" w:space="0" w:color="auto"/>
        <w:left w:val="none" w:sz="0" w:space="0" w:color="auto"/>
        <w:bottom w:val="none" w:sz="0" w:space="0" w:color="auto"/>
        <w:right w:val="none" w:sz="0" w:space="0" w:color="auto"/>
      </w:divBdr>
      <w:divsChild>
        <w:div w:id="278416747">
          <w:marLeft w:val="360"/>
          <w:marRight w:val="0"/>
          <w:marTop w:val="200"/>
          <w:marBottom w:val="0"/>
          <w:divBdr>
            <w:top w:val="none" w:sz="0" w:space="0" w:color="auto"/>
            <w:left w:val="none" w:sz="0" w:space="0" w:color="auto"/>
            <w:bottom w:val="none" w:sz="0" w:space="0" w:color="auto"/>
            <w:right w:val="none" w:sz="0" w:space="0" w:color="auto"/>
          </w:divBdr>
        </w:div>
        <w:div w:id="763764987">
          <w:marLeft w:val="1080"/>
          <w:marRight w:val="0"/>
          <w:marTop w:val="100"/>
          <w:marBottom w:val="0"/>
          <w:divBdr>
            <w:top w:val="none" w:sz="0" w:space="0" w:color="auto"/>
            <w:left w:val="none" w:sz="0" w:space="0" w:color="auto"/>
            <w:bottom w:val="none" w:sz="0" w:space="0" w:color="auto"/>
            <w:right w:val="none" w:sz="0" w:space="0" w:color="auto"/>
          </w:divBdr>
        </w:div>
        <w:div w:id="1479686788">
          <w:marLeft w:val="1080"/>
          <w:marRight w:val="0"/>
          <w:marTop w:val="100"/>
          <w:marBottom w:val="0"/>
          <w:divBdr>
            <w:top w:val="none" w:sz="0" w:space="0" w:color="auto"/>
            <w:left w:val="none" w:sz="0" w:space="0" w:color="auto"/>
            <w:bottom w:val="none" w:sz="0" w:space="0" w:color="auto"/>
            <w:right w:val="none" w:sz="0" w:space="0" w:color="auto"/>
          </w:divBdr>
        </w:div>
        <w:div w:id="368996883">
          <w:marLeft w:val="1080"/>
          <w:marRight w:val="0"/>
          <w:marTop w:val="100"/>
          <w:marBottom w:val="0"/>
          <w:divBdr>
            <w:top w:val="none" w:sz="0" w:space="0" w:color="auto"/>
            <w:left w:val="none" w:sz="0" w:space="0" w:color="auto"/>
            <w:bottom w:val="none" w:sz="0" w:space="0" w:color="auto"/>
            <w:right w:val="none" w:sz="0" w:space="0" w:color="auto"/>
          </w:divBdr>
        </w:div>
        <w:div w:id="1922249361">
          <w:marLeft w:val="360"/>
          <w:marRight w:val="0"/>
          <w:marTop w:val="200"/>
          <w:marBottom w:val="0"/>
          <w:divBdr>
            <w:top w:val="none" w:sz="0" w:space="0" w:color="auto"/>
            <w:left w:val="none" w:sz="0" w:space="0" w:color="auto"/>
            <w:bottom w:val="none" w:sz="0" w:space="0" w:color="auto"/>
            <w:right w:val="none" w:sz="0" w:space="0" w:color="auto"/>
          </w:divBdr>
        </w:div>
        <w:div w:id="458690121">
          <w:marLeft w:val="1080"/>
          <w:marRight w:val="0"/>
          <w:marTop w:val="100"/>
          <w:marBottom w:val="0"/>
          <w:divBdr>
            <w:top w:val="none" w:sz="0" w:space="0" w:color="auto"/>
            <w:left w:val="none" w:sz="0" w:space="0" w:color="auto"/>
            <w:bottom w:val="none" w:sz="0" w:space="0" w:color="auto"/>
            <w:right w:val="none" w:sz="0" w:space="0" w:color="auto"/>
          </w:divBdr>
        </w:div>
        <w:div w:id="965621719">
          <w:marLeft w:val="1080"/>
          <w:marRight w:val="0"/>
          <w:marTop w:val="100"/>
          <w:marBottom w:val="0"/>
          <w:divBdr>
            <w:top w:val="none" w:sz="0" w:space="0" w:color="auto"/>
            <w:left w:val="none" w:sz="0" w:space="0" w:color="auto"/>
            <w:bottom w:val="none" w:sz="0" w:space="0" w:color="auto"/>
            <w:right w:val="none" w:sz="0" w:space="0" w:color="auto"/>
          </w:divBdr>
        </w:div>
        <w:div w:id="1733842671">
          <w:marLeft w:val="1080"/>
          <w:marRight w:val="0"/>
          <w:marTop w:val="100"/>
          <w:marBottom w:val="0"/>
          <w:divBdr>
            <w:top w:val="none" w:sz="0" w:space="0" w:color="auto"/>
            <w:left w:val="none" w:sz="0" w:space="0" w:color="auto"/>
            <w:bottom w:val="none" w:sz="0" w:space="0" w:color="auto"/>
            <w:right w:val="none" w:sz="0" w:space="0" w:color="auto"/>
          </w:divBdr>
        </w:div>
        <w:div w:id="1102916991">
          <w:marLeft w:val="1080"/>
          <w:marRight w:val="0"/>
          <w:marTop w:val="100"/>
          <w:marBottom w:val="0"/>
          <w:divBdr>
            <w:top w:val="none" w:sz="0" w:space="0" w:color="auto"/>
            <w:left w:val="none" w:sz="0" w:space="0" w:color="auto"/>
            <w:bottom w:val="none" w:sz="0" w:space="0" w:color="auto"/>
            <w:right w:val="none" w:sz="0" w:space="0" w:color="auto"/>
          </w:divBdr>
        </w:div>
        <w:div w:id="1396586193">
          <w:marLeft w:val="1080"/>
          <w:marRight w:val="0"/>
          <w:marTop w:val="100"/>
          <w:marBottom w:val="0"/>
          <w:divBdr>
            <w:top w:val="none" w:sz="0" w:space="0" w:color="auto"/>
            <w:left w:val="none" w:sz="0" w:space="0" w:color="auto"/>
            <w:bottom w:val="none" w:sz="0" w:space="0" w:color="auto"/>
            <w:right w:val="none" w:sz="0" w:space="0" w:color="auto"/>
          </w:divBdr>
        </w:div>
      </w:divsChild>
    </w:div>
    <w:div w:id="207762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7.png"/><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comments" Target="comments.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footer" Target="footer1.xml"/><Relationship Id="rId3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36E276-5ABF-4536-AF98-ECD069E41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2408</Words>
  <Characters>13728</Characters>
  <Application>Microsoft Office Word</Application>
  <DocSecurity>0</DocSecurity>
  <Lines>114</Lines>
  <Paragraphs>32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2021-02-23T18:18:00Z</dcterms:created>
  <dcterms:modified xsi:type="dcterms:W3CDTF">2021-02-23T21:24:00Z</dcterms:modified>
</cp:coreProperties>
</file>